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0A970" w14:textId="6174064B" w:rsidR="009E2002" w:rsidRPr="00EE76E7" w:rsidRDefault="006374F3" w:rsidP="00BA6AAF">
      <w:pPr>
        <w:shd w:val="clear" w:color="auto" w:fill="FFFFFF"/>
        <w:spacing w:before="100" w:beforeAutospacing="1" w:after="100" w:afterAutospacing="1" w:line="390" w:lineRule="atLeast"/>
        <w:rPr>
          <w:rFonts w:ascii="Roboto" w:hAnsi="Roboto"/>
          <w:i/>
          <w:iCs/>
          <w:color w:val="4472C4" w:themeColor="accent1"/>
          <w:sz w:val="21"/>
          <w:szCs w:val="21"/>
        </w:rPr>
      </w:pPr>
      <w:r>
        <w:fldChar w:fldCharType="begin"/>
      </w:r>
      <w:r>
        <w:instrText xml:space="preserve"> HYPERLINK "https://www.agu.org/Publish-with-AGU/Publish/Author-Resources/Text-requirements" \l "title" </w:instrText>
      </w:r>
      <w:r>
        <w:fldChar w:fldCharType="separate"/>
      </w:r>
      <w:r w:rsidR="00BA6AAF" w:rsidRPr="00BA6AAF">
        <w:rPr>
          <w:rFonts w:ascii="Roboto" w:hAnsi="Roboto"/>
          <w:b/>
          <w:bCs/>
          <w:i/>
          <w:iCs/>
          <w:color w:val="4472C4" w:themeColor="accent1"/>
          <w:sz w:val="21"/>
          <w:szCs w:val="21"/>
          <w:u w:val="single"/>
        </w:rPr>
        <w:t>Title page</w:t>
      </w:r>
      <w:r>
        <w:rPr>
          <w:rFonts w:ascii="Roboto" w:hAnsi="Roboto"/>
          <w:b/>
          <w:bCs/>
          <w:i/>
          <w:iCs/>
          <w:color w:val="4472C4" w:themeColor="accent1"/>
          <w:sz w:val="21"/>
          <w:szCs w:val="21"/>
          <w:u w:val="single"/>
        </w:rPr>
        <w:fldChar w:fldCharType="end"/>
      </w:r>
      <w:r w:rsidR="00BA6AAF" w:rsidRPr="00EE76E7">
        <w:rPr>
          <w:rFonts w:ascii="Roboto" w:hAnsi="Roboto"/>
          <w:b/>
          <w:bCs/>
          <w:i/>
          <w:iCs/>
          <w:color w:val="4472C4" w:themeColor="accent1"/>
          <w:sz w:val="21"/>
          <w:szCs w:val="21"/>
        </w:rPr>
        <w:t>:</w:t>
      </w:r>
    </w:p>
    <w:p w14:paraId="07010429" w14:textId="7E327D40" w:rsidR="009E2002" w:rsidRPr="00414DBD" w:rsidRDefault="009E2002" w:rsidP="009E2002">
      <w:pPr>
        <w:pStyle w:val="subheader"/>
        <w:rPr>
          <w:i w:val="0"/>
          <w:iCs w:val="0"/>
        </w:rPr>
      </w:pPr>
      <w:r w:rsidRPr="00414DBD">
        <w:rPr>
          <w:i w:val="0"/>
          <w:iCs w:val="0"/>
        </w:rPr>
        <w:t xml:space="preserve">Assessing natural space exposure within </w:t>
      </w:r>
      <w:r w:rsidR="00E830C4">
        <w:rPr>
          <w:i w:val="0"/>
          <w:iCs w:val="0"/>
        </w:rPr>
        <w:t>96</w:t>
      </w:r>
      <w:r w:rsidRPr="00414DBD">
        <w:rPr>
          <w:i w:val="0"/>
          <w:iCs w:val="0"/>
        </w:rPr>
        <w:t xml:space="preserve"> global cities</w:t>
      </w:r>
    </w:p>
    <w:p w14:paraId="4D093D89" w14:textId="77777777" w:rsidR="009E2002" w:rsidRDefault="009E2002" w:rsidP="009E2002"/>
    <w:p w14:paraId="768A83C9" w14:textId="77777777" w:rsidR="009E2002" w:rsidRDefault="009E2002" w:rsidP="009E2002">
      <w:pPr>
        <w:pStyle w:val="subheader"/>
      </w:pPr>
      <w:bookmarkStart w:id="0" w:name="_Toc128748145"/>
      <w:r w:rsidRPr="001F2566">
        <w:t>Authors</w:t>
      </w:r>
      <w:bookmarkEnd w:id="0"/>
      <w:r>
        <w:t>:</w:t>
      </w:r>
    </w:p>
    <w:p w14:paraId="3AEEC01D" w14:textId="2DC57044" w:rsidR="009E2002" w:rsidRDefault="009E2002" w:rsidP="009E2002">
      <w:pPr>
        <w:rPr>
          <w:vertAlign w:val="superscript"/>
        </w:rPr>
      </w:pPr>
      <w:r w:rsidRPr="001F2566">
        <w:t>Greta</w:t>
      </w:r>
      <w:r>
        <w:t xml:space="preserve"> K.</w:t>
      </w:r>
      <w:r w:rsidRPr="001F2566">
        <w:t xml:space="preserve"> Martin</w:t>
      </w:r>
      <w:r>
        <w:rPr>
          <w:vertAlign w:val="superscript"/>
        </w:rPr>
        <w:t>1</w:t>
      </w:r>
      <w:r>
        <w:t>, Katelyn O’Dell</w:t>
      </w:r>
      <w:r>
        <w:rPr>
          <w:vertAlign w:val="superscript"/>
        </w:rPr>
        <w:t>1</w:t>
      </w:r>
      <w:r>
        <w:t>, Patrick L. Kinney</w:t>
      </w:r>
      <w:r w:rsidRPr="001F2566">
        <w:rPr>
          <w:vertAlign w:val="superscript"/>
        </w:rPr>
        <w:t>2</w:t>
      </w:r>
      <w:r>
        <w:t>, Maria Pescador Jimenez</w:t>
      </w:r>
      <w:r w:rsidRPr="001F2566">
        <w:rPr>
          <w:vertAlign w:val="superscript"/>
        </w:rPr>
        <w:t>2</w:t>
      </w:r>
      <w:r>
        <w:t>, David Rojas-Rueda, TBD C40 contributor</w:t>
      </w:r>
      <w:r>
        <w:rPr>
          <w:vertAlign w:val="superscript"/>
        </w:rPr>
        <w:t>4</w:t>
      </w:r>
      <w:r>
        <w:t xml:space="preserve">, Robert </w:t>
      </w:r>
      <w:r w:rsidRPr="00414DBD">
        <w:t>Canales</w:t>
      </w:r>
      <w:r w:rsidRPr="00414DBD">
        <w:rPr>
          <w:vertAlign w:val="superscript"/>
        </w:rPr>
        <w:t>1</w:t>
      </w:r>
      <w:r>
        <w:t>, George Gray</w:t>
      </w:r>
      <w:r>
        <w:rPr>
          <w:vertAlign w:val="superscript"/>
        </w:rPr>
        <w:t>1</w:t>
      </w:r>
      <w:r>
        <w:t xml:space="preserve">, </w:t>
      </w:r>
      <w:r w:rsidRPr="00414DBD">
        <w:t>Susan</w:t>
      </w:r>
      <w:r>
        <w:t xml:space="preserve"> </w:t>
      </w:r>
      <w:r w:rsidR="00E830C4">
        <w:t xml:space="preserve">C. </w:t>
      </w:r>
      <w:r>
        <w:t>Anenberg</w:t>
      </w:r>
      <w:r>
        <w:rPr>
          <w:vertAlign w:val="superscript"/>
        </w:rPr>
        <w:t>1</w:t>
      </w:r>
      <w:r w:rsidR="00E830C4">
        <w:rPr>
          <w:vertAlign w:val="superscript"/>
        </w:rPr>
        <w:t>*</w:t>
      </w:r>
    </w:p>
    <w:p w14:paraId="62FDD90F" w14:textId="77777777" w:rsidR="00E830C4" w:rsidRPr="001F2566" w:rsidRDefault="00E830C4" w:rsidP="009E2002">
      <w:pPr>
        <w:rPr>
          <w:vertAlign w:val="superscript"/>
        </w:rPr>
      </w:pPr>
    </w:p>
    <w:p w14:paraId="744CE961" w14:textId="77777777" w:rsidR="009E2002" w:rsidRDefault="009E2002" w:rsidP="009E2002">
      <w:r>
        <w:rPr>
          <w:vertAlign w:val="superscript"/>
        </w:rPr>
        <w:t>1</w:t>
      </w:r>
      <w:r>
        <w:t>The George Washington University Milken Institute of Public Health, Washington, DC</w:t>
      </w:r>
    </w:p>
    <w:p w14:paraId="45A22E11" w14:textId="77777777" w:rsidR="009E2002" w:rsidRDefault="009E2002" w:rsidP="009E2002">
      <w:r>
        <w:rPr>
          <w:vertAlign w:val="superscript"/>
        </w:rPr>
        <w:t>2</w:t>
      </w:r>
      <w:r>
        <w:t>Boston University School of Public Health, Boston, MA</w:t>
      </w:r>
    </w:p>
    <w:p w14:paraId="79CE175E" w14:textId="77777777" w:rsidR="009E2002" w:rsidRDefault="009E2002" w:rsidP="009E2002">
      <w:r>
        <w:rPr>
          <w:vertAlign w:val="superscript"/>
        </w:rPr>
        <w:t>3</w:t>
      </w:r>
      <w:r>
        <w:t>Colorado School of Public Health, Aurora, CO</w:t>
      </w:r>
    </w:p>
    <w:p w14:paraId="72635F24" w14:textId="3D0C78A1" w:rsidR="009E2002" w:rsidRDefault="009E2002" w:rsidP="009E2002">
      <w:r>
        <w:rPr>
          <w:vertAlign w:val="superscript"/>
        </w:rPr>
        <w:t>4</w:t>
      </w:r>
      <w:r>
        <w:t>C40 Cities, Washington, DC</w:t>
      </w:r>
    </w:p>
    <w:p w14:paraId="227C9780" w14:textId="544EA2A3" w:rsidR="00E830C4" w:rsidRPr="00D111DB" w:rsidRDefault="00E830C4" w:rsidP="009E2002">
      <w:r>
        <w:t xml:space="preserve">*Corresponding author: Susan </w:t>
      </w:r>
      <w:proofErr w:type="spellStart"/>
      <w:r>
        <w:t>Anenberg</w:t>
      </w:r>
      <w:proofErr w:type="spellEnd"/>
      <w:r>
        <w:t>, 950 New Hampshire Ave NW, Washington DC 20015, sanenberg@gwu.edu</w:t>
      </w:r>
    </w:p>
    <w:p w14:paraId="6945DACB" w14:textId="50B346CF" w:rsidR="009E2002" w:rsidRPr="001B496E" w:rsidRDefault="00000000" w:rsidP="008A0D57">
      <w:pPr>
        <w:pStyle w:val="Heading1"/>
        <w:rPr>
          <w:b w:val="0"/>
          <w:bCs w:val="0"/>
          <w:i/>
          <w:iCs/>
          <w:sz w:val="24"/>
          <w:szCs w:val="24"/>
        </w:rPr>
      </w:pPr>
      <w:hyperlink r:id="rId6" w:anchor="keypoints" w:history="1">
        <w:r w:rsidR="009E2002" w:rsidRPr="001B496E">
          <w:rPr>
            <w:rStyle w:val="Hyperlink"/>
            <w:i/>
            <w:iCs/>
            <w:sz w:val="24"/>
            <w:szCs w:val="24"/>
          </w:rPr>
          <w:t>Key Points</w:t>
        </w:r>
      </w:hyperlink>
      <w:r w:rsidR="001B496E" w:rsidRPr="001B496E">
        <w:rPr>
          <w:rStyle w:val="Hyperlink"/>
          <w:i/>
          <w:iCs/>
          <w:sz w:val="24"/>
          <w:szCs w:val="24"/>
        </w:rPr>
        <w:t xml:space="preserve"> (up to 3</w:t>
      </w:r>
      <w:r w:rsidR="00146E4E">
        <w:rPr>
          <w:rStyle w:val="Hyperlink"/>
          <w:i/>
          <w:iCs/>
          <w:sz w:val="24"/>
          <w:szCs w:val="24"/>
        </w:rPr>
        <w:t xml:space="preserve">. </w:t>
      </w:r>
      <w:r w:rsidR="001B496E" w:rsidRPr="001B496E">
        <w:rPr>
          <w:rStyle w:val="Hyperlink"/>
          <w:i/>
          <w:iCs/>
          <w:sz w:val="24"/>
          <w:szCs w:val="24"/>
        </w:rPr>
        <w:t>140 characters each)</w:t>
      </w:r>
      <w:r w:rsidR="008A0D57" w:rsidRPr="001B496E">
        <w:rPr>
          <w:rStyle w:val="Hyperlink"/>
          <w:i/>
          <w:iCs/>
          <w:sz w:val="24"/>
          <w:szCs w:val="24"/>
        </w:rPr>
        <w:t>:</w:t>
      </w:r>
    </w:p>
    <w:p w14:paraId="466D80F5" w14:textId="04E2EA59" w:rsidR="009E2002" w:rsidRPr="004449C5" w:rsidRDefault="009E2002" w:rsidP="009E2002">
      <w:pPr>
        <w:pStyle w:val="NormalWeb"/>
        <w:numPr>
          <w:ilvl w:val="0"/>
          <w:numId w:val="4"/>
        </w:numPr>
        <w:shd w:val="clear" w:color="auto" w:fill="FFFFFF"/>
        <w:spacing w:before="0" w:beforeAutospacing="0" w:after="225" w:afterAutospacing="0"/>
        <w:rPr>
          <w:b/>
          <w:bCs/>
          <w:i/>
          <w:iCs/>
        </w:rPr>
      </w:pPr>
      <w:r>
        <w:t>C40 c</w:t>
      </w:r>
      <w:r w:rsidRPr="006C093C">
        <w:t xml:space="preserve">ities vary greatly in </w:t>
      </w:r>
      <w:r>
        <w:t xml:space="preserve">their type, </w:t>
      </w:r>
      <w:r w:rsidRPr="006C093C">
        <w:t>extent</w:t>
      </w:r>
      <w:r>
        <w:t>,</w:t>
      </w:r>
      <w:r w:rsidRPr="006C093C">
        <w:t xml:space="preserve"> and distribution</w:t>
      </w:r>
      <w:r>
        <w:t xml:space="preserve"> of natural space, </w:t>
      </w:r>
      <w:r w:rsidR="00EF33CF">
        <w:t>including both</w:t>
      </w:r>
      <w:r>
        <w:t xml:space="preserve"> green and blue spaces. </w:t>
      </w:r>
    </w:p>
    <w:p w14:paraId="71F90A65" w14:textId="2CAB3B58" w:rsidR="009E2002" w:rsidRPr="00851314" w:rsidRDefault="009F0BF2" w:rsidP="009E2002">
      <w:pPr>
        <w:pStyle w:val="NormalWeb"/>
        <w:numPr>
          <w:ilvl w:val="0"/>
          <w:numId w:val="4"/>
        </w:numPr>
        <w:shd w:val="clear" w:color="auto" w:fill="FFFFFF"/>
        <w:spacing w:before="0" w:beforeAutospacing="0" w:after="225" w:afterAutospacing="0"/>
        <w:rPr>
          <w:b/>
          <w:bCs/>
          <w:i/>
          <w:iCs/>
        </w:rPr>
      </w:pPr>
      <w:r>
        <w:t xml:space="preserve">Roughly </w:t>
      </w:r>
      <w:r w:rsidR="009E2002">
        <w:t>80% of C40 cities meet at least one Urban Nature Declaration t</w:t>
      </w:r>
      <w:r w:rsidR="009E2002" w:rsidRPr="00744D69">
        <w:t>arget</w:t>
      </w:r>
      <w:r w:rsidR="009E2002">
        <w:t xml:space="preserve">, while </w:t>
      </w:r>
      <w:r>
        <w:t>almost half</w:t>
      </w:r>
      <w:r w:rsidR="009E2002">
        <w:t xml:space="preserve"> meet both goals.</w:t>
      </w:r>
    </w:p>
    <w:p w14:paraId="7152ABDE" w14:textId="69DE52F8" w:rsidR="009E2002" w:rsidRPr="001A3A3E" w:rsidRDefault="009E2002" w:rsidP="009E2002">
      <w:pPr>
        <w:pStyle w:val="NormalWeb"/>
        <w:numPr>
          <w:ilvl w:val="0"/>
          <w:numId w:val="4"/>
        </w:numPr>
        <w:shd w:val="clear" w:color="auto" w:fill="FFFFFF"/>
        <w:spacing w:before="0" w:beforeAutospacing="0" w:after="225" w:afterAutospacing="0"/>
        <w:rPr>
          <w:b/>
          <w:bCs/>
          <w:i/>
          <w:iCs/>
        </w:rPr>
      </w:pPr>
      <w:r>
        <w:t xml:space="preserve">The estimated level of natural space </w:t>
      </w:r>
      <w:r w:rsidR="003603D0">
        <w:t>needed</w:t>
      </w:r>
      <w:r>
        <w:t xml:space="preserve"> to </w:t>
      </w:r>
      <w:r w:rsidR="003603D0">
        <w:t>meet</w:t>
      </w:r>
      <w:r>
        <w:t xml:space="preserve"> the Urban Nature Declaration targets</w:t>
      </w:r>
      <w:r w:rsidR="003603D0">
        <w:t xml:space="preserve"> varied</w:t>
      </w:r>
      <w:r>
        <w:t xml:space="preserve"> across </w:t>
      </w:r>
      <w:r w:rsidR="003603D0">
        <w:t xml:space="preserve">global </w:t>
      </w:r>
      <w:r>
        <w:t>cities.</w:t>
      </w:r>
    </w:p>
    <w:p w14:paraId="0B985E76" w14:textId="64526C16" w:rsidR="009E2002" w:rsidRPr="004438D7" w:rsidRDefault="00000000" w:rsidP="008A0D57">
      <w:pPr>
        <w:pStyle w:val="Heading1"/>
        <w:rPr>
          <w:b w:val="0"/>
          <w:bCs w:val="0"/>
          <w:i/>
          <w:iCs/>
          <w:color w:val="FF0000"/>
          <w:sz w:val="24"/>
          <w:szCs w:val="24"/>
        </w:rPr>
      </w:pPr>
      <w:hyperlink r:id="rId7" w:anchor="abstract" w:history="1">
        <w:r w:rsidR="009E2002" w:rsidRPr="004438D7">
          <w:rPr>
            <w:rStyle w:val="Hyperlink"/>
            <w:i/>
            <w:iCs/>
            <w:color w:val="FF0000"/>
            <w:sz w:val="24"/>
            <w:szCs w:val="24"/>
          </w:rPr>
          <w:t>Abstract</w:t>
        </w:r>
      </w:hyperlink>
      <w:r w:rsidR="009E2002" w:rsidRPr="004438D7">
        <w:rPr>
          <w:b w:val="0"/>
          <w:bCs w:val="0"/>
          <w:i/>
          <w:iCs/>
          <w:color w:val="FF0000"/>
          <w:sz w:val="24"/>
          <w:szCs w:val="24"/>
        </w:rPr>
        <w:t> </w:t>
      </w:r>
      <w:r w:rsidR="008A0D57" w:rsidRPr="004438D7">
        <w:rPr>
          <w:b w:val="0"/>
          <w:bCs w:val="0"/>
          <w:i/>
          <w:iCs/>
          <w:color w:val="FF0000"/>
          <w:sz w:val="24"/>
          <w:szCs w:val="24"/>
        </w:rPr>
        <w:t>(250 words)</w:t>
      </w:r>
      <w:r w:rsidR="004438D7">
        <w:rPr>
          <w:b w:val="0"/>
          <w:bCs w:val="0"/>
          <w:i/>
          <w:iCs/>
          <w:color w:val="FF0000"/>
          <w:sz w:val="24"/>
          <w:szCs w:val="24"/>
        </w:rPr>
        <w:t xml:space="preserve"> </w:t>
      </w:r>
      <w:r w:rsidR="00D11A53">
        <w:rPr>
          <w:b w:val="0"/>
          <w:bCs w:val="0"/>
          <w:i/>
          <w:iCs/>
          <w:color w:val="FF0000"/>
          <w:sz w:val="24"/>
          <w:szCs w:val="24"/>
        </w:rPr>
        <w:t>378</w:t>
      </w:r>
      <w:r w:rsidR="00BA191C" w:rsidRPr="004438D7">
        <w:rPr>
          <w:b w:val="0"/>
          <w:bCs w:val="0"/>
          <w:i/>
          <w:iCs/>
          <w:color w:val="FF0000"/>
          <w:sz w:val="24"/>
          <w:szCs w:val="24"/>
        </w:rPr>
        <w:t>:</w:t>
      </w:r>
    </w:p>
    <w:p w14:paraId="09ECC1FC" w14:textId="6698D618" w:rsidR="009E2002" w:rsidRDefault="009E2002" w:rsidP="00BA191C">
      <w:pPr>
        <w:rPr>
          <w:color w:val="000000"/>
          <w:shd w:val="clear" w:color="auto" w:fill="FFFFFF"/>
        </w:rPr>
      </w:pPr>
      <w:r>
        <w:rPr>
          <w:b/>
          <w:bCs/>
          <w:color w:val="000000"/>
          <w:shd w:val="clear" w:color="auto" w:fill="FFFFFF"/>
        </w:rPr>
        <w:t xml:space="preserve">Background. </w:t>
      </w:r>
      <w:r>
        <w:rPr>
          <w:color w:val="000000"/>
          <w:shd w:val="clear" w:color="auto" w:fill="FFFFFF"/>
        </w:rPr>
        <w:t>Access to urban</w:t>
      </w:r>
      <w:r w:rsidR="00D11A53">
        <w:rPr>
          <w:color w:val="000000"/>
          <w:shd w:val="clear" w:color="auto" w:fill="FFFFFF"/>
        </w:rPr>
        <w:t xml:space="preserve"> natural space, including</w:t>
      </w:r>
      <w:r>
        <w:rPr>
          <w:color w:val="000000"/>
          <w:shd w:val="clear" w:color="auto" w:fill="FFFFFF"/>
        </w:rPr>
        <w:t xml:space="preserve"> greenspace (</w:t>
      </w:r>
      <w:proofErr w:type="gramStart"/>
      <w:r>
        <w:rPr>
          <w:color w:val="000000"/>
          <w:shd w:val="clear" w:color="auto" w:fill="FFFFFF"/>
        </w:rPr>
        <w:t>e.g.</w:t>
      </w:r>
      <w:proofErr w:type="gramEnd"/>
      <w:r>
        <w:rPr>
          <w:color w:val="000000"/>
          <w:shd w:val="clear" w:color="auto" w:fill="FFFFFF"/>
        </w:rPr>
        <w:t xml:space="preserve"> parks, trees) </w:t>
      </w:r>
      <w:r w:rsidR="00D11A53">
        <w:rPr>
          <w:color w:val="000000"/>
          <w:shd w:val="clear" w:color="auto" w:fill="FFFFFF"/>
        </w:rPr>
        <w:t xml:space="preserve">and blue space (e.g. lakes, rivers) is associated with improved </w:t>
      </w:r>
      <w:r>
        <w:rPr>
          <w:color w:val="000000"/>
          <w:shd w:val="clear" w:color="auto" w:fill="FFFFFF"/>
        </w:rPr>
        <w:t xml:space="preserve">physical and mental health. </w:t>
      </w:r>
      <w:r w:rsidR="00356D33">
        <w:rPr>
          <w:color w:val="000000"/>
          <w:shd w:val="clear" w:color="auto" w:fill="FFFFFF"/>
        </w:rPr>
        <w:t xml:space="preserve">In 2021, </w:t>
      </w:r>
      <w:r>
        <w:rPr>
          <w:color w:val="000000"/>
          <w:shd w:val="clear" w:color="auto" w:fill="FFFFFF"/>
        </w:rPr>
        <w:t xml:space="preserve">C40 </w:t>
      </w:r>
      <w:r w:rsidR="00356D33">
        <w:rPr>
          <w:color w:val="000000"/>
          <w:shd w:val="clear" w:color="auto" w:fill="FFFFFF"/>
        </w:rPr>
        <w:t>C</w:t>
      </w:r>
      <w:r>
        <w:rPr>
          <w:color w:val="000000"/>
          <w:shd w:val="clear" w:color="auto" w:fill="FFFFFF"/>
        </w:rPr>
        <w:t>ities, a global network of mayors committed to climate action, signed an Urban Nature Declaration (UND), setting two targets</w:t>
      </w:r>
      <w:r w:rsidR="00356D33">
        <w:rPr>
          <w:color w:val="000000"/>
          <w:shd w:val="clear" w:color="auto" w:fill="FFFFFF"/>
        </w:rPr>
        <w:t xml:space="preserve"> for 2030</w:t>
      </w:r>
      <w:r>
        <w:rPr>
          <w:color w:val="000000"/>
          <w:shd w:val="clear" w:color="auto" w:fill="FFFFFF"/>
        </w:rPr>
        <w:t>.</w:t>
      </w:r>
      <w:r w:rsidRPr="00A14D72">
        <w:t xml:space="preserve"> </w:t>
      </w:r>
      <w:r w:rsidR="00434EAD">
        <w:t xml:space="preserve">Quality Total Cover </w:t>
      </w:r>
      <w:r>
        <w:t>relates to the amount of greenspace within each city and</w:t>
      </w:r>
      <w:r w:rsidR="00434EAD">
        <w:t xml:space="preserve"> Equitable Spatial Distribution refers to</w:t>
      </w:r>
      <w:r>
        <w:t xml:space="preserve"> the proximity of natural space</w:t>
      </w:r>
      <w:r w:rsidR="00D11A53">
        <w:t xml:space="preserve"> </w:t>
      </w:r>
      <w:r>
        <w:t xml:space="preserve">to the population. </w:t>
      </w:r>
      <w:r>
        <w:rPr>
          <w:b/>
          <w:bCs/>
          <w:color w:val="000000"/>
          <w:shd w:val="clear" w:color="auto" w:fill="FFFFFF"/>
        </w:rPr>
        <w:t xml:space="preserve">Objective. </w:t>
      </w:r>
      <w:r w:rsidR="00356D33">
        <w:rPr>
          <w:color w:val="000000"/>
          <w:shd w:val="clear" w:color="auto" w:fill="FFFFFF"/>
        </w:rPr>
        <w:t>W</w:t>
      </w:r>
      <w:r>
        <w:rPr>
          <w:color w:val="000000"/>
          <w:shd w:val="clear" w:color="auto" w:fill="FFFFFF"/>
        </w:rPr>
        <w:t xml:space="preserve">e quantify the extent and distribution of </w:t>
      </w:r>
      <w:r w:rsidR="00356D33">
        <w:rPr>
          <w:color w:val="000000"/>
          <w:shd w:val="clear" w:color="auto" w:fill="FFFFFF"/>
        </w:rPr>
        <w:t xml:space="preserve">greenspace and total </w:t>
      </w:r>
      <w:r>
        <w:rPr>
          <w:color w:val="000000"/>
          <w:shd w:val="clear" w:color="auto" w:fill="FFFFFF"/>
        </w:rPr>
        <w:t xml:space="preserve">natural space within the 96 C40 cities both in terms of the UND targets and the normalized difference vegetation index (NDVI), the most common metric </w:t>
      </w:r>
      <w:r w:rsidR="00356D33">
        <w:rPr>
          <w:color w:val="000000"/>
          <w:shd w:val="clear" w:color="auto" w:fill="FFFFFF"/>
        </w:rPr>
        <w:t xml:space="preserve">used to characterize greenspace </w:t>
      </w:r>
      <w:r>
        <w:rPr>
          <w:color w:val="000000"/>
          <w:shd w:val="clear" w:color="auto" w:fill="FFFFFF"/>
        </w:rPr>
        <w:t xml:space="preserve">in epidemiologic studies. </w:t>
      </w:r>
      <w:r>
        <w:rPr>
          <w:b/>
          <w:bCs/>
          <w:color w:val="000000"/>
          <w:shd w:val="clear" w:color="auto" w:fill="FFFFFF"/>
        </w:rPr>
        <w:t xml:space="preserve">Methods. </w:t>
      </w:r>
      <w:r>
        <w:rPr>
          <w:color w:val="000000" w:themeColor="text1"/>
          <w:shd w:val="clear" w:color="auto" w:fill="FFFFFF"/>
        </w:rPr>
        <w:t>We use the European Space Agency</w:t>
      </w:r>
      <w:r w:rsidR="00420702">
        <w:rPr>
          <w:color w:val="000000" w:themeColor="text1"/>
          <w:shd w:val="clear" w:color="auto" w:fill="FFFFFF"/>
        </w:rPr>
        <w:t xml:space="preserve"> (ESA)’s</w:t>
      </w:r>
      <w:r>
        <w:rPr>
          <w:color w:val="000000" w:themeColor="text1"/>
          <w:shd w:val="clear" w:color="auto" w:fill="FFFFFF"/>
        </w:rPr>
        <w:t xml:space="preserve"> </w:t>
      </w:r>
      <w:proofErr w:type="spellStart"/>
      <w:r w:rsidR="00CC6D46">
        <w:rPr>
          <w:color w:val="000000" w:themeColor="text1"/>
          <w:shd w:val="clear" w:color="auto" w:fill="FFFFFF"/>
        </w:rPr>
        <w:t>WorldCover</w:t>
      </w:r>
      <w:proofErr w:type="spellEnd"/>
      <w:r w:rsidR="00CC6D46">
        <w:rPr>
          <w:color w:val="000000" w:themeColor="text1"/>
          <w:shd w:val="clear" w:color="auto" w:fill="FFFFFF"/>
        </w:rPr>
        <w:t xml:space="preserve"> </w:t>
      </w:r>
      <w:r>
        <w:rPr>
          <w:color w:val="000000" w:themeColor="text1"/>
          <w:shd w:val="clear" w:color="auto" w:fill="FFFFFF"/>
        </w:rPr>
        <w:t xml:space="preserve">dataset to </w:t>
      </w:r>
      <w:r w:rsidR="00CC6D46">
        <w:rPr>
          <w:color w:val="000000" w:themeColor="text1"/>
          <w:shd w:val="clear" w:color="auto" w:fill="FFFFFF"/>
        </w:rPr>
        <w:t xml:space="preserve">define greenspace by discrete landcover categories and ESA’s Sentinel-2A to calculate NDVI. We then create natural space datasets by adding the ‘open water’ landcover category to both our landcover- and NDVI- greenspace datasets. Using our landcover datasets, we </w:t>
      </w:r>
      <w:r>
        <w:rPr>
          <w:color w:val="000000" w:themeColor="text1"/>
          <w:shd w:val="clear" w:color="auto" w:fill="FFFFFF"/>
        </w:rPr>
        <w:t>describe current</w:t>
      </w:r>
      <w:r w:rsidR="00CC6D46">
        <w:rPr>
          <w:color w:val="000000" w:themeColor="text1"/>
          <w:shd w:val="clear" w:color="auto" w:fill="FFFFFF"/>
        </w:rPr>
        <w:t xml:space="preserve"> levels of</w:t>
      </w:r>
      <w:r>
        <w:rPr>
          <w:color w:val="000000" w:themeColor="text1"/>
          <w:shd w:val="clear" w:color="auto" w:fill="FFFFFF"/>
        </w:rPr>
        <w:t xml:space="preserve"> </w:t>
      </w:r>
      <w:r w:rsidR="0027724B">
        <w:rPr>
          <w:color w:val="000000" w:themeColor="text1"/>
          <w:shd w:val="clear" w:color="auto" w:fill="FFFFFF"/>
        </w:rPr>
        <w:t xml:space="preserve">green and </w:t>
      </w:r>
      <w:r>
        <w:rPr>
          <w:color w:val="000000" w:themeColor="text1"/>
          <w:shd w:val="clear" w:color="auto" w:fill="FFFFFF"/>
        </w:rPr>
        <w:t>natural space in</w:t>
      </w:r>
      <w:r w:rsidR="00CC6D46">
        <w:rPr>
          <w:color w:val="000000" w:themeColor="text1"/>
          <w:shd w:val="clear" w:color="auto" w:fill="FFFFFF"/>
        </w:rPr>
        <w:t xml:space="preserve"> each city in</w:t>
      </w:r>
      <w:r>
        <w:rPr>
          <w:color w:val="000000" w:themeColor="text1"/>
          <w:shd w:val="clear" w:color="auto" w:fill="FFFFFF"/>
        </w:rPr>
        <w:t xml:space="preserve"> terms of the two UND targets.</w:t>
      </w:r>
      <w:r>
        <w:rPr>
          <w:color w:val="000000"/>
          <w:shd w:val="clear" w:color="auto" w:fill="FFFFFF"/>
        </w:rPr>
        <w:t xml:space="preserve"> Finally, we </w:t>
      </w:r>
      <w:r w:rsidR="00D11A53">
        <w:rPr>
          <w:color w:val="000000"/>
          <w:shd w:val="clear" w:color="auto" w:fill="FFFFFF"/>
        </w:rPr>
        <w:t>predict the level of natural space on the NDVI scale needed to reach the UND targets in</w:t>
      </w:r>
      <w:r>
        <w:rPr>
          <w:color w:val="000000"/>
          <w:shd w:val="clear" w:color="auto" w:fill="FFFFFF"/>
        </w:rPr>
        <w:t xml:space="preserve"> each city </w:t>
      </w:r>
      <w:r w:rsidR="00D11A53">
        <w:rPr>
          <w:color w:val="000000"/>
          <w:shd w:val="clear" w:color="auto" w:fill="FFFFFF"/>
        </w:rPr>
        <w:t xml:space="preserve">using linear regressions </w:t>
      </w:r>
      <w:r>
        <w:rPr>
          <w:color w:val="000000"/>
          <w:shd w:val="clear" w:color="auto" w:fill="FFFFFF"/>
        </w:rPr>
        <w:t xml:space="preserve">at the 100m grid cell level. </w:t>
      </w:r>
      <w:r>
        <w:rPr>
          <w:b/>
          <w:bCs/>
          <w:color w:val="000000" w:themeColor="text1"/>
          <w:shd w:val="clear" w:color="auto" w:fill="FFFFFF"/>
        </w:rPr>
        <w:t xml:space="preserve">Results. </w:t>
      </w:r>
      <w:r>
        <w:rPr>
          <w:color w:val="000000" w:themeColor="text1"/>
          <w:shd w:val="clear" w:color="auto" w:fill="FFFFFF"/>
        </w:rPr>
        <w:t>The city</w:t>
      </w:r>
      <w:r w:rsidR="00420702">
        <w:rPr>
          <w:color w:val="000000" w:themeColor="text1"/>
          <w:shd w:val="clear" w:color="auto" w:fill="FFFFFF"/>
        </w:rPr>
        <w:t xml:space="preserve"> </w:t>
      </w:r>
      <w:proofErr w:type="gramStart"/>
      <w:r>
        <w:rPr>
          <w:color w:val="000000" w:themeColor="text1"/>
          <w:shd w:val="clear" w:color="auto" w:fill="FFFFFF"/>
        </w:rPr>
        <w:t>mean</w:t>
      </w:r>
      <w:proofErr w:type="gramEnd"/>
      <w:r>
        <w:rPr>
          <w:color w:val="000000" w:themeColor="text1"/>
          <w:shd w:val="clear" w:color="auto" w:fill="FFFFFF"/>
        </w:rPr>
        <w:t xml:space="preserve"> NDVI across C40 cities ranged from 0.1</w:t>
      </w:r>
      <w:r w:rsidR="00420702">
        <w:rPr>
          <w:color w:val="000000" w:themeColor="text1"/>
          <w:shd w:val="clear" w:color="auto" w:fill="FFFFFF"/>
        </w:rPr>
        <w:t xml:space="preserve">48 </w:t>
      </w:r>
      <w:r>
        <w:rPr>
          <w:color w:val="000000" w:themeColor="text1"/>
          <w:shd w:val="clear" w:color="auto" w:fill="FFFFFF"/>
        </w:rPr>
        <w:t>to 0.</w:t>
      </w:r>
      <w:r w:rsidR="00420702">
        <w:rPr>
          <w:color w:val="000000" w:themeColor="text1"/>
          <w:shd w:val="clear" w:color="auto" w:fill="FFFFFF"/>
        </w:rPr>
        <w:t>739</w:t>
      </w:r>
      <w:r>
        <w:rPr>
          <w:color w:val="000000" w:themeColor="text1"/>
          <w:shd w:val="clear" w:color="auto" w:fill="FFFFFF"/>
        </w:rPr>
        <w:t xml:space="preserve"> with an overall mean of 0.</w:t>
      </w:r>
      <w:r w:rsidR="00420702">
        <w:rPr>
          <w:color w:val="000000" w:themeColor="text1"/>
          <w:shd w:val="clear" w:color="auto" w:fill="FFFFFF"/>
        </w:rPr>
        <w:t>538</w:t>
      </w:r>
      <w:r>
        <w:rPr>
          <w:color w:val="000000" w:themeColor="text1"/>
          <w:shd w:val="clear" w:color="auto" w:fill="FFFFFF"/>
        </w:rPr>
        <w:t xml:space="preserve">. </w:t>
      </w:r>
      <w:r w:rsidR="0073069F">
        <w:rPr>
          <w:color w:val="000000" w:themeColor="text1"/>
          <w:shd w:val="clear" w:color="auto" w:fill="FFFFFF"/>
        </w:rPr>
        <w:t>Most (</w:t>
      </w:r>
      <w:r>
        <w:rPr>
          <w:color w:val="000000" w:themeColor="text1"/>
          <w:shd w:val="clear" w:color="auto" w:fill="FFFFFF"/>
        </w:rPr>
        <w:t>80%</w:t>
      </w:r>
      <w:r w:rsidR="0073069F">
        <w:rPr>
          <w:color w:val="000000" w:themeColor="text1"/>
          <w:shd w:val="clear" w:color="auto" w:fill="FFFFFF"/>
        </w:rPr>
        <w:t>)</w:t>
      </w:r>
      <w:r>
        <w:rPr>
          <w:color w:val="000000" w:themeColor="text1"/>
          <w:shd w:val="clear" w:color="auto" w:fill="FFFFFF"/>
        </w:rPr>
        <w:t xml:space="preserve"> of</w:t>
      </w:r>
      <w:r w:rsidR="0073069F">
        <w:rPr>
          <w:color w:val="000000" w:themeColor="text1"/>
          <w:shd w:val="clear" w:color="auto" w:fill="FFFFFF"/>
        </w:rPr>
        <w:t xml:space="preserve"> the</w:t>
      </w:r>
      <w:r>
        <w:rPr>
          <w:color w:val="000000" w:themeColor="text1"/>
          <w:shd w:val="clear" w:color="auto" w:fill="FFFFFF"/>
        </w:rPr>
        <w:t xml:space="preserve"> cities meet the</w:t>
      </w:r>
      <w:r w:rsidR="00434EAD">
        <w:rPr>
          <w:color w:val="000000" w:themeColor="text1"/>
          <w:shd w:val="clear" w:color="auto" w:fill="FFFFFF"/>
        </w:rPr>
        <w:t xml:space="preserve"> Quality Total Cover</w:t>
      </w:r>
      <w:r>
        <w:rPr>
          <w:color w:val="000000" w:themeColor="text1"/>
          <w:shd w:val="clear" w:color="auto" w:fill="FFFFFF"/>
        </w:rPr>
        <w:t xml:space="preserve"> target</w:t>
      </w:r>
      <w:r w:rsidR="0073069F">
        <w:rPr>
          <w:color w:val="000000" w:themeColor="text1"/>
          <w:shd w:val="clear" w:color="auto" w:fill="FFFFFF"/>
        </w:rPr>
        <w:t xml:space="preserve"> and</w:t>
      </w:r>
      <w:r>
        <w:rPr>
          <w:color w:val="000000" w:themeColor="text1"/>
          <w:shd w:val="clear" w:color="auto" w:fill="FFFFFF"/>
        </w:rPr>
        <w:t xml:space="preserve"> </w:t>
      </w:r>
      <w:r w:rsidR="00420702">
        <w:rPr>
          <w:color w:val="000000" w:themeColor="text1"/>
          <w:shd w:val="clear" w:color="auto" w:fill="FFFFFF"/>
        </w:rPr>
        <w:t xml:space="preserve">nearly half </w:t>
      </w:r>
      <w:r w:rsidR="0073069F">
        <w:rPr>
          <w:color w:val="000000" w:themeColor="text1"/>
          <w:shd w:val="clear" w:color="auto" w:fill="FFFFFF"/>
        </w:rPr>
        <w:t>(</w:t>
      </w:r>
      <w:r w:rsidR="00434EAD">
        <w:rPr>
          <w:color w:val="000000" w:themeColor="text1"/>
          <w:shd w:val="clear" w:color="auto" w:fill="FFFFFF"/>
        </w:rPr>
        <w:t>47</w:t>
      </w:r>
      <w:r w:rsidR="0073069F">
        <w:rPr>
          <w:color w:val="000000" w:themeColor="text1"/>
          <w:shd w:val="clear" w:color="auto" w:fill="FFFFFF"/>
        </w:rPr>
        <w:t xml:space="preserve">%) </w:t>
      </w:r>
      <w:r>
        <w:rPr>
          <w:color w:val="000000" w:themeColor="text1"/>
          <w:shd w:val="clear" w:color="auto" w:fill="FFFFFF"/>
        </w:rPr>
        <w:t xml:space="preserve">meet </w:t>
      </w:r>
      <w:r w:rsidR="00434EAD">
        <w:rPr>
          <w:color w:val="000000" w:themeColor="text1"/>
          <w:shd w:val="clear" w:color="auto" w:fill="FFFFFF"/>
        </w:rPr>
        <w:t>Equitable Spatial Distribution target</w:t>
      </w:r>
      <w:r>
        <w:rPr>
          <w:color w:val="000000" w:themeColor="text1"/>
          <w:shd w:val="clear" w:color="auto" w:fill="FFFFFF"/>
        </w:rPr>
        <w:t>.</w:t>
      </w:r>
      <w:r w:rsidR="00100B51">
        <w:rPr>
          <w:color w:val="000000" w:themeColor="text1"/>
          <w:shd w:val="clear" w:color="auto" w:fill="FFFFFF"/>
        </w:rPr>
        <w:t xml:space="preserve"> The regression analysis showed that NDVI is a strong predictor of greenspace (</w:t>
      </w:r>
      <w:r>
        <w:rPr>
          <w:color w:val="000000" w:themeColor="text1"/>
          <w:shd w:val="clear" w:color="auto" w:fill="FFFFFF"/>
        </w:rPr>
        <w:t>mean R</w:t>
      </w:r>
      <w:r>
        <w:rPr>
          <w:color w:val="000000" w:themeColor="text1"/>
          <w:shd w:val="clear" w:color="auto" w:fill="FFFFFF"/>
          <w:vertAlign w:val="superscript"/>
        </w:rPr>
        <w:t>2</w:t>
      </w:r>
      <w:r>
        <w:rPr>
          <w:color w:val="000000" w:themeColor="text1"/>
          <w:shd w:val="clear" w:color="auto" w:fill="FFFFFF"/>
        </w:rPr>
        <w:t xml:space="preserve"> </w:t>
      </w:r>
      <w:r w:rsidR="00100B51">
        <w:rPr>
          <w:color w:val="000000" w:themeColor="text1"/>
          <w:shd w:val="clear" w:color="auto" w:fill="FFFFFF"/>
        </w:rPr>
        <w:t>=</w:t>
      </w:r>
      <w:r w:rsidR="002F4071">
        <w:rPr>
          <w:color w:val="000000" w:themeColor="text1"/>
          <w:shd w:val="clear" w:color="auto" w:fill="FFFFFF"/>
        </w:rPr>
        <w:t xml:space="preserve"> </w:t>
      </w:r>
      <w:r>
        <w:rPr>
          <w:color w:val="000000" w:themeColor="text1"/>
          <w:shd w:val="clear" w:color="auto" w:fill="FFFFFF"/>
        </w:rPr>
        <w:lastRenderedPageBreak/>
        <w:t>0.8</w:t>
      </w:r>
      <w:r w:rsidR="00420702">
        <w:rPr>
          <w:color w:val="000000" w:themeColor="text1"/>
          <w:shd w:val="clear" w:color="auto" w:fill="FFFFFF"/>
        </w:rPr>
        <w:t>26</w:t>
      </w:r>
      <w:r w:rsidR="00100B51">
        <w:rPr>
          <w:color w:val="000000" w:themeColor="text1"/>
          <w:shd w:val="clear" w:color="auto" w:fill="FFFFFF"/>
        </w:rPr>
        <w:t xml:space="preserve">, </w:t>
      </w:r>
      <w:r>
        <w:rPr>
          <w:color w:val="000000" w:themeColor="text1"/>
          <w:shd w:val="clear" w:color="auto" w:fill="FFFFFF"/>
        </w:rPr>
        <w:t>range 0.5</w:t>
      </w:r>
      <w:r w:rsidR="00420702">
        <w:rPr>
          <w:color w:val="000000" w:themeColor="text1"/>
          <w:shd w:val="clear" w:color="auto" w:fill="FFFFFF"/>
        </w:rPr>
        <w:t>68</w:t>
      </w:r>
      <w:r>
        <w:rPr>
          <w:color w:val="000000" w:themeColor="text1"/>
          <w:shd w:val="clear" w:color="auto" w:fill="FFFFFF"/>
        </w:rPr>
        <w:t>, 0.9</w:t>
      </w:r>
      <w:r w:rsidR="00420702">
        <w:rPr>
          <w:color w:val="000000" w:themeColor="text1"/>
          <w:shd w:val="clear" w:color="auto" w:fill="FFFFFF"/>
        </w:rPr>
        <w:t>40</w:t>
      </w:r>
      <w:r w:rsidR="00100B51">
        <w:rPr>
          <w:color w:val="000000" w:themeColor="text1"/>
          <w:shd w:val="clear" w:color="auto" w:fill="FFFFFF"/>
        </w:rPr>
        <w:t xml:space="preserve">; </w:t>
      </w:r>
      <w:r>
        <w:rPr>
          <w:color w:val="000000" w:themeColor="text1"/>
          <w:shd w:val="clear" w:color="auto" w:fill="FFFFFF"/>
        </w:rPr>
        <w:t xml:space="preserve">mean </w:t>
      </w:r>
      <w:proofErr w:type="spellStart"/>
      <w:r>
        <w:rPr>
          <w:color w:val="000000" w:themeColor="text1"/>
          <w:shd w:val="clear" w:color="auto" w:fill="FFFFFF"/>
        </w:rPr>
        <w:t>rmse</w:t>
      </w:r>
      <w:proofErr w:type="spellEnd"/>
      <w:r>
        <w:rPr>
          <w:color w:val="000000" w:themeColor="text1"/>
          <w:shd w:val="clear" w:color="auto" w:fill="FFFFFF"/>
        </w:rPr>
        <w:t xml:space="preserve"> </w:t>
      </w:r>
      <w:r w:rsidR="00100B51">
        <w:rPr>
          <w:color w:val="000000" w:themeColor="text1"/>
          <w:shd w:val="clear" w:color="auto" w:fill="FFFFFF"/>
        </w:rPr>
        <w:t>=</w:t>
      </w:r>
      <w:r>
        <w:rPr>
          <w:color w:val="000000" w:themeColor="text1"/>
          <w:shd w:val="clear" w:color="auto" w:fill="FFFFFF"/>
        </w:rPr>
        <w:t xml:space="preserve"> 0.</w:t>
      </w:r>
      <w:r w:rsidR="00420702" w:rsidRPr="00420702">
        <w:rPr>
          <w:shd w:val="clear" w:color="auto" w:fill="FFFFFF"/>
        </w:rPr>
        <w:t xml:space="preserve"> </w:t>
      </w:r>
      <w:r w:rsidR="00420702">
        <w:rPr>
          <w:shd w:val="clear" w:color="auto" w:fill="FFFFFF"/>
        </w:rPr>
        <w:t>077</w:t>
      </w:r>
      <w:r w:rsidR="00100B51">
        <w:rPr>
          <w:color w:val="000000" w:themeColor="text1"/>
          <w:shd w:val="clear" w:color="auto" w:fill="FFFFFF"/>
        </w:rPr>
        <w:t xml:space="preserve">, </w:t>
      </w:r>
      <w:r>
        <w:rPr>
          <w:color w:val="000000" w:themeColor="text1"/>
          <w:shd w:val="clear" w:color="auto" w:fill="FFFFFF"/>
        </w:rPr>
        <w:t>range 0.</w:t>
      </w:r>
      <w:r w:rsidR="00420702">
        <w:rPr>
          <w:shd w:val="clear" w:color="auto" w:fill="FFFFFF"/>
        </w:rPr>
        <w:t>051</w:t>
      </w:r>
      <w:r>
        <w:rPr>
          <w:color w:val="000000" w:themeColor="text1"/>
          <w:shd w:val="clear" w:color="auto" w:fill="FFFFFF"/>
        </w:rPr>
        <w:t>, 0.</w:t>
      </w:r>
      <w:r w:rsidR="00420702">
        <w:rPr>
          <w:color w:val="000000" w:themeColor="text1"/>
          <w:shd w:val="clear" w:color="auto" w:fill="FFFFFF"/>
        </w:rPr>
        <w:t>109</w:t>
      </w:r>
      <w:r>
        <w:rPr>
          <w:color w:val="000000" w:themeColor="text1"/>
          <w:shd w:val="clear" w:color="auto" w:fill="FFFFFF"/>
        </w:rPr>
        <w:t>)</w:t>
      </w:r>
      <w:r w:rsidR="004948BF">
        <w:rPr>
          <w:color w:val="000000" w:themeColor="text1"/>
          <w:shd w:val="clear" w:color="auto" w:fill="FFFFFF"/>
        </w:rPr>
        <w:t xml:space="preserve">. It also showed that our NDVI-based </w:t>
      </w:r>
      <w:r w:rsidR="00E62D7F">
        <w:rPr>
          <w:color w:val="000000" w:themeColor="text1"/>
          <w:shd w:val="clear" w:color="auto" w:fill="FFFFFF"/>
        </w:rPr>
        <w:t>natural space proximity measure</w:t>
      </w:r>
      <w:r w:rsidR="004948BF">
        <w:rPr>
          <w:color w:val="000000" w:themeColor="text1"/>
          <w:shd w:val="clear" w:color="auto" w:fill="FFFFFF"/>
        </w:rPr>
        <w:t xml:space="preserve"> is a moderate predictor of </w:t>
      </w:r>
      <w:r w:rsidR="00E62D7F">
        <w:rPr>
          <w:color w:val="000000" w:themeColor="text1"/>
          <w:shd w:val="clear" w:color="auto" w:fill="FFFFFF"/>
        </w:rPr>
        <w:t>landcover-based natural space proximity</w:t>
      </w:r>
      <w:r w:rsidR="004948BF">
        <w:rPr>
          <w:color w:val="000000" w:themeColor="text1"/>
          <w:shd w:val="clear" w:color="auto" w:fill="FFFFFF"/>
        </w:rPr>
        <w:t xml:space="preserve"> </w:t>
      </w:r>
      <w:r>
        <w:rPr>
          <w:color w:val="000000" w:themeColor="text1"/>
          <w:shd w:val="clear" w:color="auto" w:fill="FFFFFF"/>
        </w:rPr>
        <w:t xml:space="preserve">(mean </w:t>
      </w:r>
      <w:r>
        <w:rPr>
          <w:shd w:val="clear" w:color="auto" w:fill="FFFFFF"/>
        </w:rPr>
        <w:t>R</w:t>
      </w:r>
      <w:r>
        <w:rPr>
          <w:shd w:val="clear" w:color="auto" w:fill="FFFFFF"/>
          <w:vertAlign w:val="superscript"/>
        </w:rPr>
        <w:t>2</w:t>
      </w:r>
      <w:r>
        <w:rPr>
          <w:shd w:val="clear" w:color="auto" w:fill="FFFFFF"/>
        </w:rPr>
        <w:t>=0.</w:t>
      </w:r>
      <w:r w:rsidR="00420702">
        <w:rPr>
          <w:shd w:val="clear" w:color="auto" w:fill="FFFFFF"/>
        </w:rPr>
        <w:t>597</w:t>
      </w:r>
      <w:r w:rsidR="004948BF">
        <w:rPr>
          <w:shd w:val="clear" w:color="auto" w:fill="FFFFFF"/>
        </w:rPr>
        <w:t>,</w:t>
      </w:r>
      <w:r>
        <w:rPr>
          <w:shd w:val="clear" w:color="auto" w:fill="FFFFFF"/>
        </w:rPr>
        <w:t xml:space="preserve"> </w:t>
      </w:r>
      <w:r>
        <w:rPr>
          <w:color w:val="000000" w:themeColor="text1"/>
          <w:shd w:val="clear" w:color="auto" w:fill="FFFFFF"/>
        </w:rPr>
        <w:t>range</w:t>
      </w:r>
      <w:r w:rsidR="004948BF">
        <w:rPr>
          <w:color w:val="000000" w:themeColor="text1"/>
          <w:shd w:val="clear" w:color="auto" w:fill="FFFFFF"/>
        </w:rPr>
        <w:t>:</w:t>
      </w:r>
      <w:r w:rsidR="00420702">
        <w:rPr>
          <w:color w:val="000000" w:themeColor="text1"/>
          <w:shd w:val="clear" w:color="auto" w:fill="FFFFFF"/>
        </w:rPr>
        <w:t xml:space="preserve"> </w:t>
      </w:r>
      <w:r>
        <w:rPr>
          <w:shd w:val="clear" w:color="auto" w:fill="FFFFFF"/>
        </w:rPr>
        <w:t>0.</w:t>
      </w:r>
      <w:r w:rsidR="00420702">
        <w:rPr>
          <w:shd w:val="clear" w:color="auto" w:fill="FFFFFF"/>
        </w:rPr>
        <w:t>213</w:t>
      </w:r>
      <w:r>
        <w:rPr>
          <w:shd w:val="clear" w:color="auto" w:fill="FFFFFF"/>
        </w:rPr>
        <w:t>, 0.</w:t>
      </w:r>
      <w:r w:rsidR="00420702">
        <w:rPr>
          <w:shd w:val="clear" w:color="auto" w:fill="FFFFFF"/>
        </w:rPr>
        <w:t>820</w:t>
      </w:r>
      <w:r w:rsidR="004948BF">
        <w:rPr>
          <w:color w:val="000000" w:themeColor="text1"/>
          <w:shd w:val="clear" w:color="auto" w:fill="FFFFFF"/>
        </w:rPr>
        <w:t>;</w:t>
      </w:r>
      <w:r>
        <w:rPr>
          <w:color w:val="000000" w:themeColor="text1"/>
          <w:shd w:val="clear" w:color="auto" w:fill="FFFFFF"/>
        </w:rPr>
        <w:t xml:space="preserve"> mean </w:t>
      </w:r>
      <w:proofErr w:type="spellStart"/>
      <w:r>
        <w:rPr>
          <w:color w:val="000000" w:themeColor="text1"/>
          <w:shd w:val="clear" w:color="auto" w:fill="FFFFFF"/>
        </w:rPr>
        <w:t>rmse</w:t>
      </w:r>
      <w:proofErr w:type="spellEnd"/>
      <w:r>
        <w:rPr>
          <w:color w:val="000000" w:themeColor="text1"/>
          <w:shd w:val="clear" w:color="auto" w:fill="FFFFFF"/>
        </w:rPr>
        <w:t>=0.</w:t>
      </w:r>
      <w:r w:rsidR="00420702">
        <w:rPr>
          <w:shd w:val="clear" w:color="auto" w:fill="FFFFFF"/>
        </w:rPr>
        <w:t>221</w:t>
      </w:r>
      <w:r w:rsidR="004948BF">
        <w:rPr>
          <w:shd w:val="clear" w:color="auto" w:fill="FFFFFF"/>
        </w:rPr>
        <w:t xml:space="preserve">, </w:t>
      </w:r>
      <w:r>
        <w:rPr>
          <w:shd w:val="clear" w:color="auto" w:fill="FFFFFF"/>
        </w:rPr>
        <w:t>range: 0.</w:t>
      </w:r>
      <w:r w:rsidR="00420702">
        <w:rPr>
          <w:shd w:val="clear" w:color="auto" w:fill="FFFFFF"/>
        </w:rPr>
        <w:t>213</w:t>
      </w:r>
      <w:r>
        <w:rPr>
          <w:shd w:val="clear" w:color="auto" w:fill="FFFFFF"/>
        </w:rPr>
        <w:t>, 0.</w:t>
      </w:r>
      <w:r w:rsidR="00420702">
        <w:rPr>
          <w:shd w:val="clear" w:color="auto" w:fill="FFFFFF"/>
        </w:rPr>
        <w:t>340</w:t>
      </w:r>
      <w:r>
        <w:rPr>
          <w:shd w:val="clear" w:color="auto" w:fill="FFFFFF"/>
        </w:rPr>
        <w:t xml:space="preserve">). </w:t>
      </w:r>
      <w:r w:rsidR="00B863BA">
        <w:rPr>
          <w:shd w:val="clear" w:color="auto" w:fill="FFFFFF"/>
        </w:rPr>
        <w:t>T</w:t>
      </w:r>
      <w:r>
        <w:rPr>
          <w:shd w:val="clear" w:color="auto" w:fill="FFFFFF"/>
        </w:rPr>
        <w:t xml:space="preserve">he predicted value of meeting </w:t>
      </w:r>
      <w:r w:rsidR="00E62D7F">
        <w:rPr>
          <w:shd w:val="clear" w:color="auto" w:fill="FFFFFF"/>
        </w:rPr>
        <w:t>Quality Total Cover</w:t>
      </w:r>
      <w:r w:rsidR="00B863BA">
        <w:rPr>
          <w:shd w:val="clear" w:color="auto" w:fill="FFFFFF"/>
        </w:rPr>
        <w:t xml:space="preserve"> had an average city NDVI value of 0.478</w:t>
      </w:r>
      <w:r w:rsidR="00247700">
        <w:rPr>
          <w:shd w:val="clear" w:color="auto" w:fill="FFFFFF"/>
        </w:rPr>
        <w:t xml:space="preserve"> (range: </w:t>
      </w:r>
      <w:r w:rsidR="00524956">
        <w:rPr>
          <w:shd w:val="clear" w:color="auto" w:fill="FFFFFF"/>
        </w:rPr>
        <w:t>0.352</w:t>
      </w:r>
      <w:r w:rsidR="00247700">
        <w:rPr>
          <w:shd w:val="clear" w:color="auto" w:fill="FFFFFF"/>
        </w:rPr>
        <w:t>-</w:t>
      </w:r>
      <w:r w:rsidR="00524956">
        <w:rPr>
          <w:shd w:val="clear" w:color="auto" w:fill="FFFFFF"/>
        </w:rPr>
        <w:t>0.565</w:t>
      </w:r>
      <w:r w:rsidR="00247700">
        <w:rPr>
          <w:shd w:val="clear" w:color="auto" w:fill="FFFFFF"/>
        </w:rPr>
        <w:t>)</w:t>
      </w:r>
      <w:r w:rsidR="00B863BA">
        <w:rPr>
          <w:shd w:val="clear" w:color="auto" w:fill="FFFFFF"/>
        </w:rPr>
        <w:t xml:space="preserve">, </w:t>
      </w:r>
      <w:r w:rsidR="00247700">
        <w:rPr>
          <w:shd w:val="clear" w:color="auto" w:fill="FFFFFF"/>
        </w:rPr>
        <w:t xml:space="preserve">and </w:t>
      </w:r>
      <w:r w:rsidR="00B863BA">
        <w:rPr>
          <w:shd w:val="clear" w:color="auto" w:fill="FFFFFF"/>
        </w:rPr>
        <w:t xml:space="preserve">the mean predicted natural space NDVI value of meeting </w:t>
      </w:r>
      <w:r w:rsidR="00F67D7E">
        <w:rPr>
          <w:shd w:val="clear" w:color="auto" w:fill="FFFFFF"/>
        </w:rPr>
        <w:t xml:space="preserve">Equitable Spatial </w:t>
      </w:r>
      <w:r w:rsidR="00524956">
        <w:rPr>
          <w:shd w:val="clear" w:color="auto" w:fill="FFFFFF"/>
        </w:rPr>
        <w:t>Distribution</w:t>
      </w:r>
      <w:r w:rsidR="00B863BA">
        <w:rPr>
          <w:shd w:val="clear" w:color="auto" w:fill="FFFFFF"/>
        </w:rPr>
        <w:t xml:space="preserve"> was 0.660</w:t>
      </w:r>
      <w:r w:rsidR="00247700">
        <w:rPr>
          <w:shd w:val="clear" w:color="auto" w:fill="FFFFFF"/>
        </w:rPr>
        <w:t xml:space="preserve"> (range: </w:t>
      </w:r>
      <w:r w:rsidR="00524956">
        <w:rPr>
          <w:shd w:val="clear" w:color="auto" w:fill="FFFFFF"/>
        </w:rPr>
        <w:t>0.498</w:t>
      </w:r>
      <w:r w:rsidR="00247700">
        <w:rPr>
          <w:shd w:val="clear" w:color="auto" w:fill="FFFFFF"/>
        </w:rPr>
        <w:t>-</w:t>
      </w:r>
      <w:r w:rsidR="00524956">
        <w:rPr>
          <w:shd w:val="clear" w:color="auto" w:fill="FFFFFF"/>
        </w:rPr>
        <w:t>0.767</w:t>
      </w:r>
      <w:r w:rsidR="00247700">
        <w:rPr>
          <w:shd w:val="clear" w:color="auto" w:fill="FFFFFF"/>
        </w:rPr>
        <w:t>)</w:t>
      </w:r>
      <w:r>
        <w:rPr>
          <w:shd w:val="clear" w:color="auto" w:fill="FFFFFF"/>
        </w:rPr>
        <w:t xml:space="preserve">. </w:t>
      </w:r>
      <w:r>
        <w:rPr>
          <w:b/>
          <w:bCs/>
        </w:rPr>
        <w:t xml:space="preserve">Conclusion: </w:t>
      </w:r>
      <w:r w:rsidRPr="00524956">
        <w:rPr>
          <w:color w:val="000000"/>
          <w:shd w:val="clear" w:color="auto" w:fill="FFFFFF"/>
        </w:rPr>
        <w:t>We develop</w:t>
      </w:r>
      <w:r>
        <w:rPr>
          <w:color w:val="000000"/>
          <w:shd w:val="clear" w:color="auto" w:fill="FFFFFF"/>
        </w:rPr>
        <w:t xml:space="preserve"> a methodology for translating the area- and access-based metrics common in policy into the NDVI terms of most epidemiologic studies, allowing </w:t>
      </w:r>
      <w:r w:rsidR="00247700">
        <w:rPr>
          <w:color w:val="000000"/>
          <w:shd w:val="clear" w:color="auto" w:fill="FFFFFF"/>
        </w:rPr>
        <w:t>for</w:t>
      </w:r>
      <w:r>
        <w:rPr>
          <w:color w:val="000000"/>
          <w:shd w:val="clear" w:color="auto" w:fill="FFFFFF"/>
        </w:rPr>
        <w:t xml:space="preserve"> quantification of the health benefits of such policies.</w:t>
      </w:r>
    </w:p>
    <w:p w14:paraId="10D5AEBC" w14:textId="77777777" w:rsidR="00BA191C" w:rsidRDefault="00BA191C" w:rsidP="00BA191C">
      <w:pPr>
        <w:rPr>
          <w:color w:val="000000"/>
          <w:shd w:val="clear" w:color="auto" w:fill="FFFFFF"/>
        </w:rPr>
      </w:pPr>
    </w:p>
    <w:p w14:paraId="576A06CE" w14:textId="1E2FD67E" w:rsidR="00BA191C" w:rsidRDefault="00000000" w:rsidP="00BA191C">
      <w:pPr>
        <w:rPr>
          <w:i/>
          <w:iCs/>
        </w:rPr>
      </w:pPr>
      <w:hyperlink r:id="rId8" w:anchor="plainlanguagesummary" w:history="1">
        <w:r w:rsidR="00BA191C" w:rsidRPr="001B496E">
          <w:rPr>
            <w:rStyle w:val="Hyperlink"/>
            <w:i/>
            <w:iCs/>
          </w:rPr>
          <w:t>Plain Language Summary</w:t>
        </w:r>
      </w:hyperlink>
      <w:r w:rsidR="00BA191C" w:rsidRPr="001B496E">
        <w:rPr>
          <w:i/>
          <w:iCs/>
        </w:rPr>
        <w:t> (200 words):</w:t>
      </w:r>
    </w:p>
    <w:p w14:paraId="3B985E1E" w14:textId="77777777" w:rsidR="001B496E" w:rsidRPr="001B496E" w:rsidRDefault="001B496E" w:rsidP="00BA191C">
      <w:pPr>
        <w:rPr>
          <w:i/>
          <w:iCs/>
          <w:color w:val="000000"/>
          <w:shd w:val="clear" w:color="auto" w:fill="FFFFFF"/>
        </w:rPr>
      </w:pPr>
    </w:p>
    <w:p w14:paraId="0D39E9B1" w14:textId="47BB4A25" w:rsidR="009E2002" w:rsidRPr="00D111DB" w:rsidRDefault="009E2002" w:rsidP="009E2002">
      <w:pPr>
        <w:pStyle w:val="BodyText"/>
      </w:pPr>
      <w:r>
        <w:t xml:space="preserve">Studies have shown that people who </w:t>
      </w:r>
      <w:commentRangeStart w:id="1"/>
      <w:r>
        <w:t xml:space="preserve">are exposed </w:t>
      </w:r>
      <w:commentRangeEnd w:id="1"/>
      <w:r w:rsidR="0087469D">
        <w:rPr>
          <w:rStyle w:val="CommentReference"/>
        </w:rPr>
        <w:commentReference w:id="1"/>
      </w:r>
      <w:r>
        <w:t>to greenspace (</w:t>
      </w:r>
      <w:proofErr w:type="gramStart"/>
      <w:r>
        <w:t>e.g.</w:t>
      </w:r>
      <w:proofErr w:type="gramEnd"/>
      <w:r>
        <w:t xml:space="preserve"> parks, trees) and blue space (e.g. coastline, rivers) tend to have better physical and mental health. This paper </w:t>
      </w:r>
      <w:r w:rsidR="003F56E9">
        <w:t xml:space="preserve">looks at </w:t>
      </w:r>
      <w:r>
        <w:t>the extent of blue and green, or natural spaces, within 96 cities across the globe. The</w:t>
      </w:r>
      <w:r w:rsidR="00861AC6">
        <w:t xml:space="preserve">se </w:t>
      </w:r>
      <w:r>
        <w:t xml:space="preserve">cities are members of the C40 </w:t>
      </w:r>
      <w:r w:rsidR="003F56E9">
        <w:t>Cities Climate Leadership Group</w:t>
      </w:r>
      <w:r>
        <w:t>, which has set two</w:t>
      </w:r>
      <w:r w:rsidR="00861AC6">
        <w:t xml:space="preserve"> Urban Nature Declaration (UND)</w:t>
      </w:r>
      <w:r>
        <w:t xml:space="preserve"> </w:t>
      </w:r>
      <w:r w:rsidR="00861AC6">
        <w:t xml:space="preserve">targets </w:t>
      </w:r>
      <w:r w:rsidR="003F56E9">
        <w:t xml:space="preserve">for 2030. One goal </w:t>
      </w:r>
      <w:r>
        <w:t>relat</w:t>
      </w:r>
      <w:r w:rsidR="003F56E9">
        <w:t>es</w:t>
      </w:r>
      <w:r>
        <w:t xml:space="preserve"> to the amount of greenspace within each city and the second to the percentage of the population that has access to nearby green or blue space. </w:t>
      </w:r>
      <w:r w:rsidR="003F56E9">
        <w:t>W</w:t>
      </w:r>
      <w:r>
        <w:t xml:space="preserve">e </w:t>
      </w:r>
      <w:r w:rsidR="003F56E9">
        <w:t xml:space="preserve">compare the amount of greenspace and natural space in these 96 cities to the two </w:t>
      </w:r>
      <w:r w:rsidR="00861AC6">
        <w:t>UND</w:t>
      </w:r>
      <w:r w:rsidR="003F56E9">
        <w:t xml:space="preserve"> goals</w:t>
      </w:r>
      <w:r>
        <w:t xml:space="preserve">. We find that C40 cities vary greatly in terms of the type, amount, and distribution of their natural space. Most C40 cities already have sufficient greenspace </w:t>
      </w:r>
      <w:r w:rsidR="00861AC6">
        <w:t>to meet the first UND goal</w:t>
      </w:r>
      <w:r>
        <w:t xml:space="preserve">, </w:t>
      </w:r>
      <w:r w:rsidR="003F56E9">
        <w:t xml:space="preserve">and </w:t>
      </w:r>
      <w:r>
        <w:t>less than half have enough natural space near their populations</w:t>
      </w:r>
      <w:r w:rsidR="003F56E9">
        <w:t xml:space="preserve"> to meet the </w:t>
      </w:r>
      <w:r w:rsidR="00861AC6">
        <w:t>second</w:t>
      </w:r>
      <w:r>
        <w:t xml:space="preserve">. </w:t>
      </w:r>
      <w:r w:rsidR="003F56E9">
        <w:t xml:space="preserve">We also created </w:t>
      </w:r>
      <w:r>
        <w:t xml:space="preserve">a method for </w:t>
      </w:r>
      <w:r w:rsidR="003F56E9">
        <w:t xml:space="preserve">translating the </w:t>
      </w:r>
      <w:r w:rsidR="00861AC6">
        <w:t>UND</w:t>
      </w:r>
      <w:r w:rsidR="003F56E9">
        <w:t xml:space="preserve"> goals to a metric used by many </w:t>
      </w:r>
      <w:r w:rsidR="00861AC6">
        <w:t xml:space="preserve">health </w:t>
      </w:r>
      <w:r w:rsidR="003F56E9">
        <w:t xml:space="preserve">studies, so that we can later </w:t>
      </w:r>
      <w:r>
        <w:t>quantify the health benefits of expand</w:t>
      </w:r>
      <w:r w:rsidR="00434EAD">
        <w:t>ing</w:t>
      </w:r>
      <w:r>
        <w:t xml:space="preserve"> urban nature</w:t>
      </w:r>
      <w:r w:rsidR="003F56E9">
        <w:t xml:space="preserve"> in cities globally</w:t>
      </w:r>
      <w:r>
        <w:t xml:space="preserve">. </w:t>
      </w:r>
    </w:p>
    <w:p w14:paraId="01C6F14A" w14:textId="1BDFCF59" w:rsidR="009E2002" w:rsidRPr="00CA4057" w:rsidRDefault="00000000" w:rsidP="00CA4057">
      <w:pPr>
        <w:pStyle w:val="Heading1"/>
        <w:rPr>
          <w:b w:val="0"/>
          <w:bCs w:val="0"/>
          <w:i/>
          <w:iCs/>
          <w:sz w:val="24"/>
          <w:szCs w:val="24"/>
        </w:rPr>
      </w:pPr>
      <w:hyperlink r:id="rId13" w:anchor="keywords" w:history="1">
        <w:r w:rsidR="009E2002" w:rsidRPr="00CA4057">
          <w:rPr>
            <w:rStyle w:val="Hyperlink"/>
            <w:i/>
            <w:iCs/>
            <w:sz w:val="24"/>
            <w:szCs w:val="24"/>
          </w:rPr>
          <w:t>Keywords</w:t>
        </w:r>
      </w:hyperlink>
      <w:r w:rsidR="00CA4057">
        <w:rPr>
          <w:rStyle w:val="Hyperlink"/>
          <w:i/>
          <w:iCs/>
          <w:sz w:val="24"/>
          <w:szCs w:val="24"/>
        </w:rPr>
        <w:t>:</w:t>
      </w:r>
    </w:p>
    <w:p w14:paraId="0CDB8D1F"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0230 Impacts of climate change: human health</w:t>
      </w:r>
    </w:p>
    <w:p w14:paraId="5DC18692"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1640 Remote sensing</w:t>
      </w:r>
    </w:p>
    <w:p w14:paraId="6454849A"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4307 Methods</w:t>
      </w:r>
    </w:p>
    <w:p w14:paraId="196FE190" w14:textId="77777777" w:rsidR="009E2002"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6620 Science policy</w:t>
      </w:r>
    </w:p>
    <w:p w14:paraId="742D0E14" w14:textId="77777777" w:rsidR="009E2002" w:rsidRPr="00593586" w:rsidRDefault="009E2002" w:rsidP="009E2002">
      <w:pPr>
        <w:pStyle w:val="NormalWeb"/>
        <w:shd w:val="clear" w:color="auto" w:fill="FFFFFF"/>
        <w:spacing w:before="0" w:beforeAutospacing="0" w:after="0" w:afterAutospacing="0"/>
        <w:rPr>
          <w:color w:val="000000" w:themeColor="text1"/>
        </w:rPr>
      </w:pPr>
    </w:p>
    <w:p w14:paraId="08D6628E" w14:textId="77777777" w:rsidR="00913AE7" w:rsidRDefault="009E2002" w:rsidP="009E2002">
      <w:r>
        <w:t>Greenspace, blue space, NDVI, landcover, exposure assessment</w:t>
      </w:r>
    </w:p>
    <w:p w14:paraId="54485026" w14:textId="77777777" w:rsidR="00913AE7" w:rsidRDefault="00913AE7" w:rsidP="009E2002"/>
    <w:p w14:paraId="75124FCE" w14:textId="77777777" w:rsidR="00913AE7" w:rsidRDefault="00913AE7" w:rsidP="009E2002"/>
    <w:p w14:paraId="5A89C0E2" w14:textId="77777777" w:rsidR="00913AE7" w:rsidRDefault="00913AE7" w:rsidP="009E2002"/>
    <w:p w14:paraId="751574E2" w14:textId="77777777" w:rsidR="00913AE7" w:rsidRDefault="00913AE7" w:rsidP="009E2002"/>
    <w:p w14:paraId="3C566CB6" w14:textId="77777777" w:rsidR="00913AE7" w:rsidRDefault="00913AE7" w:rsidP="009E2002"/>
    <w:p w14:paraId="0D4B7D2F" w14:textId="77777777" w:rsidR="00447F99" w:rsidRDefault="00447F99" w:rsidP="009E2002"/>
    <w:p w14:paraId="53FA5B11" w14:textId="77777777" w:rsidR="00447F99" w:rsidRDefault="00447F99" w:rsidP="009E2002"/>
    <w:p w14:paraId="42FEE0E3" w14:textId="77777777" w:rsidR="00447F99" w:rsidRDefault="00447F99" w:rsidP="009E2002"/>
    <w:p w14:paraId="09508D4A" w14:textId="77777777" w:rsidR="00447F99" w:rsidRDefault="00447F99" w:rsidP="009E2002"/>
    <w:p w14:paraId="36FECD91" w14:textId="77777777" w:rsidR="00447F99" w:rsidRDefault="00447F99" w:rsidP="009E2002"/>
    <w:p w14:paraId="2C6ED4C7" w14:textId="77777777" w:rsidR="00913AE7" w:rsidRDefault="00913AE7" w:rsidP="009E2002"/>
    <w:p w14:paraId="2BCBF1C4" w14:textId="77777777" w:rsidR="00913AE7" w:rsidRDefault="00913AE7" w:rsidP="009E2002"/>
    <w:p w14:paraId="3887BBEB" w14:textId="28A985AA" w:rsidR="009E2002" w:rsidRPr="00D111DB" w:rsidRDefault="009E2002" w:rsidP="009E2002">
      <w:r>
        <w:fldChar w:fldCharType="begin"/>
      </w:r>
      <w:r>
        <w:instrText xml:space="preserve"> ADDIN ZOTERO_ITEM CSL_CITATION {"citationID":"CMu2SLpc","properties":{"formattedCitation":"(Corbane et al., 2020)","plainCitation":"(Corbane et al., 2020)","noteIndex":0},"citationItems":[{"id":512,"uris":["http://zotero.org/users/10202395/items/9H8W35AW"],"itemData":{"id":512,"type":"article-journal","container-title":"International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schema":"https://github.com/citation-style-language/schema/raw/master/csl-citation.json"} </w:instrText>
      </w:r>
      <w:r>
        <w:fldChar w:fldCharType="end"/>
      </w:r>
    </w:p>
    <w:p w14:paraId="3E890A50" w14:textId="508801D6" w:rsidR="00CC1DE2" w:rsidRPr="00913AE7" w:rsidRDefault="00000000" w:rsidP="00913AE7">
      <w:pPr>
        <w:pStyle w:val="Heading1"/>
        <w:rPr>
          <w:b w:val="0"/>
          <w:bCs w:val="0"/>
          <w:i/>
          <w:iCs/>
          <w:sz w:val="24"/>
          <w:szCs w:val="24"/>
        </w:rPr>
      </w:pPr>
      <w:hyperlink r:id="rId14" w:anchor="text" w:history="1">
        <w:r w:rsidR="009E2002" w:rsidRPr="006C58A8">
          <w:rPr>
            <w:rStyle w:val="Hyperlink"/>
            <w:i/>
            <w:iCs/>
            <w:sz w:val="24"/>
            <w:szCs w:val="24"/>
          </w:rPr>
          <w:t>Text (including appendices)</w:t>
        </w:r>
      </w:hyperlink>
      <w:r w:rsidR="006C58A8">
        <w:rPr>
          <w:b w:val="0"/>
          <w:bCs w:val="0"/>
          <w:i/>
          <w:iCs/>
          <w:sz w:val="24"/>
          <w:szCs w:val="24"/>
        </w:rPr>
        <w:t>:</w:t>
      </w:r>
    </w:p>
    <w:p w14:paraId="411A6F23" w14:textId="77777777" w:rsidR="00CC1DE2" w:rsidRPr="005D0C69" w:rsidRDefault="00CC1DE2" w:rsidP="00CC1DE2">
      <w:pPr>
        <w:pStyle w:val="subheader"/>
        <w:numPr>
          <w:ilvl w:val="0"/>
          <w:numId w:val="5"/>
        </w:numPr>
        <w:tabs>
          <w:tab w:val="num" w:pos="360"/>
          <w:tab w:val="num" w:pos="720"/>
        </w:tabs>
        <w:ind w:left="0" w:firstLine="0"/>
        <w:rPr>
          <w:b/>
          <w:bCs/>
          <w:i w:val="0"/>
          <w:iCs w:val="0"/>
        </w:rPr>
      </w:pPr>
      <w:bookmarkStart w:id="2" w:name="_Toc130419141"/>
      <w:r w:rsidRPr="005D0C69">
        <w:rPr>
          <w:b/>
          <w:bCs/>
          <w:i w:val="0"/>
          <w:iCs w:val="0"/>
        </w:rPr>
        <w:t>Introduction</w:t>
      </w:r>
      <w:bookmarkEnd w:id="2"/>
    </w:p>
    <w:p w14:paraId="2E266051" w14:textId="0CB5F985" w:rsidR="00CC1DE2" w:rsidRPr="004540F6" w:rsidRDefault="00CC1DE2" w:rsidP="00CC1DE2">
      <w:pPr>
        <w:pStyle w:val="subheader"/>
        <w:ind w:firstLine="720"/>
        <w:rPr>
          <w:b/>
          <w:bCs/>
          <w:i w:val="0"/>
          <w:iCs w:val="0"/>
        </w:rPr>
      </w:pPr>
      <w:r>
        <w:rPr>
          <w:i w:val="0"/>
          <w:iCs w:val="0"/>
          <w:noProof/>
          <w:color w:val="000000"/>
        </w:rPr>
        <w:t xml:space="preserve">Urban greenspace </w:t>
      </w:r>
      <w:r w:rsidRPr="004540F6">
        <w:rPr>
          <w:i w:val="0"/>
          <w:iCs w:val="0"/>
          <w:noProof/>
          <w:color w:val="000000"/>
        </w:rPr>
        <w:t xml:space="preserve">(e.g. parks, tree-lined streets) </w:t>
      </w:r>
      <w:r>
        <w:rPr>
          <w:i w:val="0"/>
          <w:iCs w:val="0"/>
          <w:noProof/>
          <w:color w:val="000000"/>
        </w:rPr>
        <w:t>is associated with</w:t>
      </w:r>
      <w:r w:rsidRPr="004540F6">
        <w:rPr>
          <w:i w:val="0"/>
          <w:iCs w:val="0"/>
          <w:noProof/>
          <w:color w:val="000000"/>
        </w:rPr>
        <w:t xml:space="preserve"> health benefits</w:t>
      </w:r>
      <w:r>
        <w:rPr>
          <w:i w:val="0"/>
          <w:iCs w:val="0"/>
          <w:noProof/>
          <w:color w:val="000000"/>
        </w:rPr>
        <w:t xml:space="preserve">, </w:t>
      </w:r>
      <w:del w:id="3" w:author="Kinney, Patrick" w:date="2023-10-16T17:41:00Z">
        <w:r w:rsidDel="0087469D">
          <w:rPr>
            <w:i w:val="0"/>
            <w:iCs w:val="0"/>
            <w:noProof/>
            <w:color w:val="000000"/>
          </w:rPr>
          <w:delText xml:space="preserve">including </w:delText>
        </w:r>
      </w:del>
      <w:ins w:id="4" w:author="Kinney, Patrick" w:date="2023-10-16T17:41:00Z">
        <w:r w:rsidR="0087469D">
          <w:rPr>
            <w:i w:val="0"/>
            <w:iCs w:val="0"/>
            <w:noProof/>
            <w:color w:val="000000"/>
          </w:rPr>
          <w:t>operating through pathways that include</w:t>
        </w:r>
        <w:r w:rsidR="0087469D">
          <w:rPr>
            <w:i w:val="0"/>
            <w:iCs w:val="0"/>
            <w:noProof/>
            <w:color w:val="000000"/>
          </w:rPr>
          <w:t xml:space="preserve"> </w:t>
        </w:r>
      </w:ins>
      <w:r w:rsidRPr="004540F6">
        <w:rPr>
          <w:i w:val="0"/>
          <w:iCs w:val="0"/>
          <w:noProof/>
          <w:color w:val="000000"/>
        </w:rPr>
        <w:t xml:space="preserve">increased physical activity, social interaction, sunlight and </w:t>
      </w:r>
      <w:r w:rsidRPr="004540F6">
        <w:rPr>
          <w:i w:val="0"/>
          <w:iCs w:val="0"/>
          <w:color w:val="000000"/>
        </w:rPr>
        <w:t>microorganism</w:t>
      </w:r>
      <w:r>
        <w:rPr>
          <w:i w:val="0"/>
          <w:iCs w:val="0"/>
          <w:color w:val="000000"/>
        </w:rPr>
        <w:t xml:space="preserve"> exposure</w:t>
      </w:r>
      <w:r w:rsidRPr="004540F6">
        <w:rPr>
          <w:i w:val="0"/>
          <w:iCs w:val="0"/>
          <w:noProof/>
          <w:color w:val="000000"/>
        </w:rPr>
        <w:t>, and</w:t>
      </w:r>
      <w:r>
        <w:rPr>
          <w:i w:val="0"/>
          <w:iCs w:val="0"/>
          <w:noProof/>
          <w:color w:val="000000"/>
        </w:rPr>
        <w:t xml:space="preserve"> reduced</w:t>
      </w:r>
      <w:r w:rsidRPr="004540F6">
        <w:rPr>
          <w:i w:val="0"/>
          <w:iCs w:val="0"/>
          <w:noProof/>
          <w:color w:val="000000"/>
        </w:rPr>
        <w:t xml:space="preserve"> </w:t>
      </w:r>
      <w:r>
        <w:rPr>
          <w:i w:val="0"/>
          <w:iCs w:val="0"/>
          <w:noProof/>
          <w:color w:val="000000"/>
        </w:rPr>
        <w:t>heat</w:t>
      </w:r>
      <w:r w:rsidRPr="004540F6">
        <w:rPr>
          <w:i w:val="0"/>
          <w:iCs w:val="0"/>
          <w:noProof/>
          <w:color w:val="000000"/>
        </w:rPr>
        <w:t>, air pollution</w:t>
      </w:r>
      <w:r>
        <w:rPr>
          <w:i w:val="0"/>
          <w:iCs w:val="0"/>
          <w:noProof/>
          <w:color w:val="000000"/>
        </w:rPr>
        <w:t>,</w:t>
      </w:r>
      <w:r w:rsidRPr="004540F6">
        <w:rPr>
          <w:i w:val="0"/>
          <w:iCs w:val="0"/>
          <w:noProof/>
          <w:color w:val="000000"/>
        </w:rPr>
        <w:t xml:space="preserve"> and noise</w:t>
      </w:r>
      <w:r>
        <w:rPr>
          <w:i w:val="0"/>
          <w:iCs w:val="0"/>
          <w:noProof/>
          <w:color w:val="000000"/>
        </w:rPr>
        <w:t xml:space="preserve"> exposure</w:t>
      </w:r>
      <w:r w:rsidRPr="004540F6">
        <w:rPr>
          <w:i w:val="0"/>
          <w:iCs w:val="0"/>
          <w:noProof/>
          <w:color w:val="000000"/>
        </w:rPr>
        <w:t xml:space="preserve"> </w:t>
      </w:r>
      <w:r w:rsidRPr="004540F6">
        <w:rPr>
          <w:i w:val="0"/>
          <w:iCs w:val="0"/>
          <w:color w:val="000000"/>
        </w:rPr>
        <w:fldChar w:fldCharType="begin"/>
      </w:r>
      <w:r>
        <w:rPr>
          <w:i w:val="0"/>
          <w:iCs w:val="0"/>
          <w:color w:val="000000"/>
        </w:rPr>
        <w:instrText xml:space="preserve"> ADDIN ZOTERO_ITEM CSL_CITATION {"citationID":"sEMCFbIS","properties":{"formattedCitation":"(de Keijzer et al., 2019; Garrett et al., 2020; Gascon et al., 2018; Nieuwenhuijsen et al., 2018; Rojas-Rueda et al., 2019; Schinasi et al., 2019; Twohig-Bennett &amp; Jones, 2018; Yang et al., 2021)","plainCitation":"(de Keijzer et al., 2019; Garrett et al., 2020; Gascon et al., 2018; Nieuwenhuijsen et al., 2018; Rojas-Rueda et al., 2019; Schinasi et al., 2019; Twohig-Bennett &amp; Jones, 2018; Yang et al., 2021)","noteIndex":0},"citationItems":[{"id":81,"uris":["http://zotero.org/users/10202395/items/JIRPENXC"],"itemData":{"id":81,"type":"article-journal","abstract":"There is increasing evidence of the health benefits of exposure to natural environments, including green and blue spaces. The association with physical functioning and its decline at older age remains to be explored. The aim of the present study was to investigate the longitudinal association between the natural environment and the decline in physical functioning in older adults. We based our analyses on three follow-ups (2002−2013) of the Whitehall II study, including 5759 participants (aged 50 to 74 years at baseline) in the UK. Exposure to natural environments was assessed at each follow-up as (1) residential surrounding greenness across buffers of 500 and 1000 m around the participants' address using satellite-based indices of greenness (Enhanced Vegetation Index (EVI) and Normalized Difference Vegetation Index (NDVI)) and (2) the distance from home to the nearest natural environment, separately for green and blue spaces, using a land cover map. Physical functioning was characterized by walking speed, measured three times, and grip strength, measured twice. Linear mixed effects models were used to quantify the impact of green and blue space on physical functioning trajectories, controlled for relevant covariates.","container-title":"Environment International","DOI":"10.1016/j.envint.2018.11.046","ISSN":"01604120","journalAbbreviation":"Environment International","language":"en","page":"346-356","source":"DOI.org (Crossref)","title":"Green and blue spaces and physical functioning in older adults: Longitudinal analyses of the Whitehall II study","title-short":"Green and blue spaces and physical functioning in older adults","volume":"122","author":[{"family":"Keijzer","given":"Carmen","non-dropping-particle":"de"},{"family":"Tonne","given":"Cathryn"},{"family":"Sabia","given":"Séverine"},{"family":"Basagaña","given":"Xavier"},{"family":"Valentín","given":"Antònia"},{"family":"Singh-Manoux","given":"Archana"},{"family":"Antó","given":"Josep Maria"},{"family":"Alonso","given":"Jordi"},{"family":"Nieuwenhuijsen","given":"Mark J."},{"family":"Sunyer","given":"Jordi"},{"family":"Dadvand","given":"Payam"}],"issued":{"date-parts":[["2019",1]]}}},{"id":78,"uris":["http://zotero.org/users/10202395/items/FS4SR4ZG"],"itemData":{"id":78,"type":"article-journal","abstract":"Background: Physical inactivity is a major public health concern. Natural, or semi-natural, environments may encourage physical activity, but the influences of socio-economic factors have been under-researched.\nMethods: We explored the associations between meeting physical activity (PA) guidelines and both neighbour­ hood green (area coverage) and blue (freshwater coverage and coastal proximity) environments for urban adults using data from the Health Survey for England [HSE] (2008/2012). We considered different domains of selfreported PA: walking (n ¼ 18,391), sports and other exercise (n ¼ 18,438), non-recreational (domestic/ gardening/occupational; n ¼ 18,446) and all three domains combined (n ¼ 18,447); as well as accelerometerderived PA data using a subsample (n ¼ 1,774). Relationships were stratified by equivalised household in­ come as an indicator of socio-economic status.\nResults: After adjusting for covariates, living &lt;5 km from the coast was associated with significantly higher odds of meeting UK 2010 guidelines through self-reported total, walking and non-recreational PA (e.g. total PA, &lt;5 km vs. &gt;20 km, adjusted odds ratio (ORadj) ¼ 1.26; 95% confidence interval (CI) ¼ 1.15–1.39) but unrelated to sports and exercise. Greater neighbourhood greenspace, however, was only associated with significantly higher odds of meeting guidelines through non-recreational PA alone (e.g. 80–100% vs. &lt;20% ORadj ¼ 1.32; 95% CI ¼ 1.12–1.56). Although associations were most consistent in the lowest income quintile, income-related results were mixed. Relationships were not replicated in the smaller accelerometry subsample.\nConclusion: Our self-report findings for the differing domains of PA as a function of neighbourhood green and blue space broadly replicated previous research, yet the reasons for the observed differences between PA do­ mains and environments remain unclear. We did not observe any associations between environmental variables and accelerometer-measured PA; further research with larger samples is needed.","container-title":"Environmental Research","DOI":"10.1016/j.envres.2020.109899","ISSN":"00139351","journalAbbreviation":"Environmental Research","language":"en","page":"109899","source":"DOI.org (Crossref)","title":"Urban nature and physical activity: Investigating associations using self-reported and accelerometer data and the role of household income","title-short":"Urban nature and physical activity","volume":"190","author":[{"family":"Garrett","given":"Joanne K."},{"family":"White","given":"Mathew P."},{"family":"Elliott","given":"Lewis R."},{"family":"Wheeler","given":"Benedict W."},{"family":"Fleming","given":"Lora E."}],"issued":{"date-parts":[["2020",11]]}}},{"id":82,"uris":["http://zotero.org/users/10202395/items/W3FM2DJH"],"itemData":{"id":82,"type":"article-journal","abstract":"Background: Although exposure to natural outdoor environments has been consistently associated with improved perceived general health, available evidence on a protective association between this exposure and speciﬁc mental health disorders such as depression and anxiety is still limited.\nObjective: The aim of this study was to evaluate the eﬀects of long-term exposure to residential green and blue spaces on anxiety and depression and intake of related medication. Additionally, we aimed to explore potential mediators and eﬀect modiﬁers of this association.\nMethods: The study was based on an existing adult cohort (ALFA – Alzheimer and Families) and includes 958 adult participants from Barcelona recruited in 2013–2014. For each participant residential green and blue exposure indicators [surrounding greenness (NDVI), amount of green (land-cover) and access to major green spaces and blue spaces] were generated for diﬀerent buﬀers (100 m, 300 m and 500 m). Participants reported their history of doctor-diagnosed anxiety and depressive disorders and intake of related medication. Logistic regression models were applied to assess the corresponding associations.\nResults: Increasing surrounding greenness was associated with reduced odds of self-reported history of benzodiazepines [e.g. Odds ratio - OR (95%CI) = 0.62 (0.43, 0.89) for 1-interquartile range (IQR) increase in NDVI in a 300 m buﬀer] and access to major green spaces was associated with self-reported history of depression [OR (95%CI) = 0.18 (0.06, 0.58)]. No statistically signiﬁcant associations were observed with blue spaces. Air pollution (between 0.8% and 29.6%) and noise (between 2.2% and 5.3%) mediated a proportion of the associations observed, whereas physical activity and social support played a minor role.\nConclusion: Our ﬁndings suggest a potential protective role of green spaces on mental health (depression and anxiety) in adults, but further studies, especially longitudinal studies, are needed to provide further evidence of these beneﬁts and of the mediation role of exposures like air pollution and noise.","container-title":"Environmental Research","DOI":"10.1016/j.envres.2018.01.012","ISSN":"00139351","journalAbbreviation":"Environmental Research","language":"en","page":"231-239","source":"DOI.org (Crossref)","title":"Long-term exposure to residential green and blue spaces and anxiety and depression in adults: A cross-sectional study","title-short":"Long-term exposure to residential green and blue spaces and anxiety and depression in adults","volume":"162","author":[{"family":"Gascon","given":"Mireia"},{"family":"Sánchez-Benavides","given":"Gonzalo"},{"family":"Dadvand","given":"Payam"},{"family":"Martínez","given":"David"},{"family":"Gramunt","given":"Nina"},{"family":"Gotsens","given":"Xavier"},{"family":"Cirach","given":"Marta"},{"family":"Vert","given":"Cristina"},{"family":"Molinuevo","given":"José Luis"},{"family":"Crous-Bou","given":"Marta"},{"family":"Nieuwenhuijsen","given":"Mark"}],"issued":{"date-parts":[["2018",4]]}}},{"id":85,"uris":["http://zotero.org/users/10202395/items/CUYIM4YA"],"itemData":{"id":85,"type":"article-journal","abstract":"Introduction: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id":264,"uris":["http://zotero.org/users/10202395/items/X882EM5T"],"itemData":{"id":264,"type":"article-journal","container-title":"Journal of Urban Health","DOI":"10.1007/s11524-018-00335-z","ISSN":"1099-3460, 1468-2869","issue":"3","journalAbbreviation":"J Urban Health","language":"en","page":"497-506","source":"DOI.org (Crossref)","title":"Greenspace and Infant Mortality in Philadelphia, PA","volume":"96","author":[{"family":"Schinasi","given":"Leah H."},{"family":"Quick","given":"Harrison"},{"family":"Clougherty","given":"Jane E."},{"family":"De Roos","given":"Anneclaire J."}],"issued":{"date-parts":[["2019",6]]}}},{"id":261,"uris":["http://zotero.org/users/10202395/items/7P4NYVG9"],"itemData":{"id":261,"type":"article-journal","abstract":"Background: The health beneﬁts of greenspaces have demanded the attention of policymakers since the 1800s. Although much evidence suggests greenspace exposure is beneﬁcial for health, there exists no systematic review and meta-analysis to synthesise and quantify the impact of greenspace on a wide range of health outcomes.\nObjective: To quantify evidence of the impact of greenspace on a wide range of health outcomes.\nMethods: We searched ﬁve online databases and reference lists up to January 2017. Studies satisfying a priori eligibility criteria were evaluated independently by two authors.\nResults: We included 103 observational and 40 interventional studies investigating ~100 health outcomes. Meta-analysis results showed increased greenspace exposure was associated with decreased salivary cortisol −0.05 (95% CI −0.07, −0.04), heart rate −2.57 (95% CI −4.30, −0.83), diastolic blood pressure −1.97 (95% CI −3.45, −0.19), HDL cholesterol −0.03 (95% CI −0.05, &lt; -0.01), low frequency heart rate variability (HRV) −0.06 (95% CI −0.08, −0.03) and increased high frequency HRV 91.87 (95% CI 50.92, 132.82), as well as decreased risk of preterm birth 0.87 (95% CI 0.80, 0.94), type II diabetes 0.72 (95% CI 0.61, 0.85), all-cause mortality 0.69 (95% CI 0.55, 0.87), small size for gestational age 0.81 (95% CI 0.76, 0.86), cardiovascular mortality 0.84 (95% CI 0.76, 0.93), and an increased incidence of good self-reported health 1.12 (95% CI 1.05, 1.19). Incidence of stroke, hypertension, dyslipidaemia, asthma, and coronary heart disease were reduced. For several non-pooled health outcomes, between 66.7% and 100% of studies showed health-denoting associations with increased greenspace exposure including neurological and cancer-related outcomes, and respiratory mortality.\nConclusions: Greenspace exposure is associated with numerous health beneﬁts in intervention and observational studies. These results are indicative of a beneﬁcial inﬂuence of greenspace on a wide range of health outcomes. However several meta-analyses results are limited by poor study quality and high levels of heterogeneity. Green prescriptions involving greenspace use may have substantial beneﬁts. Our ﬁndings should encourage practitioners and policymakers to give due regard to how they can create, maintain, and improve existing accessible greenspaces in deprived areas. Furthermore the development of strategies and interventions for the utilisation of such greenspaces by those who stand to beneﬁt the most.","container-title":"Environmental Research","DOI":"10.1016/j.envres.2018.06.030","ISSN":"00139351","journalAbbreviation":"Environmental Research","language":"en","page":"628-637","source":"DOI.org (Crossref)","title":"The health benefits of the great outdoors: A systematic review and meta-analysis of greenspace exposure and health outcomes","title-short":"The health benefits of the great outdoors","volume":"166","author":[{"family":"Twohig-Bennett","given":"Caoimhe"},{"family":"Jones","given":"Andy"}],"issued":{"date-parts":[["2018",10]]}}},{"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4540F6">
        <w:rPr>
          <w:i w:val="0"/>
          <w:iCs w:val="0"/>
          <w:color w:val="000000"/>
        </w:rPr>
        <w:fldChar w:fldCharType="separate"/>
      </w:r>
      <w:r>
        <w:rPr>
          <w:i w:val="0"/>
          <w:iCs w:val="0"/>
          <w:noProof/>
          <w:color w:val="000000"/>
        </w:rPr>
        <w:t>(de Keijzer et al., 2019; Garrett et al., 2020; Gascon et al., 2018; Nieuwenhuijsen et al., 2018; Rojas-Rueda et al., 2019; Schinasi et al., 2019; Twohig-Bennett &amp; Jones, 2018; Yang et al., 2021)</w:t>
      </w:r>
      <w:r w:rsidRPr="004540F6">
        <w:rPr>
          <w:i w:val="0"/>
          <w:iCs w:val="0"/>
          <w:color w:val="000000"/>
        </w:rPr>
        <w:fldChar w:fldCharType="end"/>
      </w:r>
      <w:r w:rsidRPr="004540F6">
        <w:rPr>
          <w:i w:val="0"/>
          <w:iCs w:val="0"/>
          <w:color w:val="000000"/>
        </w:rPr>
        <w:t xml:space="preserve">. </w:t>
      </w:r>
      <w:r>
        <w:rPr>
          <w:i w:val="0"/>
          <w:iCs w:val="0"/>
          <w:color w:val="000000"/>
        </w:rPr>
        <w:t xml:space="preserve">Urban </w:t>
      </w:r>
      <w:r w:rsidRPr="004540F6">
        <w:rPr>
          <w:i w:val="0"/>
          <w:iCs w:val="0"/>
          <w:color w:val="000000"/>
        </w:rPr>
        <w:t xml:space="preserve">blue space, defined as all visible surface water, </w:t>
      </w:r>
      <w:r>
        <w:rPr>
          <w:i w:val="0"/>
          <w:iCs w:val="0"/>
          <w:color w:val="000000"/>
        </w:rPr>
        <w:t xml:space="preserve">may also </w:t>
      </w:r>
      <w:r w:rsidRPr="004540F6">
        <w:rPr>
          <w:i w:val="0"/>
          <w:iCs w:val="0"/>
          <w:color w:val="000000"/>
        </w:rPr>
        <w:t>provide similar health benefits</w:t>
      </w:r>
      <w:r w:rsidR="00B35CFB">
        <w:rPr>
          <w:i w:val="0"/>
          <w:iCs w:val="0"/>
          <w:color w:val="000000"/>
        </w:rPr>
        <w:t>,</w:t>
      </w:r>
      <w:r w:rsidRPr="004540F6">
        <w:rPr>
          <w:i w:val="0"/>
          <w:iCs w:val="0"/>
          <w:color w:val="000000"/>
        </w:rPr>
        <w:t xml:space="preserve"> </w:t>
      </w:r>
      <w:r>
        <w:rPr>
          <w:i w:val="0"/>
          <w:iCs w:val="0"/>
          <w:color w:val="000000"/>
        </w:rPr>
        <w:t xml:space="preserve">though the evidence is less established </w:t>
      </w:r>
      <w:r w:rsidRPr="004540F6">
        <w:rPr>
          <w:i w:val="0"/>
          <w:iCs w:val="0"/>
          <w:color w:val="000000"/>
        </w:rPr>
        <w:fldChar w:fldCharType="begin"/>
      </w:r>
      <w:r>
        <w:rPr>
          <w:i w:val="0"/>
          <w:iCs w:val="0"/>
          <w:color w:val="000000"/>
        </w:rPr>
        <w:instrText xml:space="preserve"> ADDIN ZOTERO_ITEM CSL_CITATION {"citationID":"sHOCmVWK","properties":{"formattedCitation":"(Georgiou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4540F6">
        <w:rPr>
          <w:i w:val="0"/>
          <w:iCs w:val="0"/>
          <w:color w:val="000000"/>
        </w:rPr>
        <w:fldChar w:fldCharType="separate"/>
      </w:r>
      <w:r>
        <w:rPr>
          <w:i w:val="0"/>
          <w:iCs w:val="0"/>
          <w:noProof/>
          <w:color w:val="000000"/>
        </w:rPr>
        <w:t>(Georgiou et al., 2021)</w:t>
      </w:r>
      <w:r w:rsidRPr="004540F6">
        <w:rPr>
          <w:i w:val="0"/>
          <w:iCs w:val="0"/>
          <w:color w:val="000000"/>
        </w:rPr>
        <w:fldChar w:fldCharType="end"/>
      </w:r>
      <w:r w:rsidRPr="004540F6">
        <w:rPr>
          <w:i w:val="0"/>
          <w:iCs w:val="0"/>
          <w:color w:val="000000"/>
        </w:rPr>
        <w:t xml:space="preserve">. </w:t>
      </w:r>
    </w:p>
    <w:p w14:paraId="1149CBA9" w14:textId="77777777" w:rsidR="00CC1DE2" w:rsidRDefault="00CC1DE2" w:rsidP="00CC1DE2">
      <w:pPr>
        <w:rPr>
          <w:color w:val="000000"/>
          <w:shd w:val="clear" w:color="auto" w:fill="FFFFFF"/>
        </w:rPr>
      </w:pPr>
    </w:p>
    <w:p w14:paraId="5716C9C4" w14:textId="3A3BC82A" w:rsidR="00CC1DE2" w:rsidRPr="004540F6" w:rsidRDefault="00CC1DE2" w:rsidP="00CC1DE2">
      <w:pPr>
        <w:ind w:firstLine="720"/>
        <w:rPr>
          <w:i/>
          <w:iCs/>
          <w:color w:val="000000"/>
          <w:shd w:val="clear" w:color="auto" w:fill="FFFFFF"/>
        </w:rPr>
      </w:pPr>
      <w:r w:rsidRPr="00E93336">
        <w:rPr>
          <w:color w:val="000000"/>
          <w:shd w:val="clear" w:color="auto" w:fill="FFFFFF"/>
        </w:rPr>
        <w:t xml:space="preserve">Several organizations have </w:t>
      </w:r>
      <w:r>
        <w:rPr>
          <w:color w:val="000000"/>
          <w:shd w:val="clear" w:color="auto" w:fill="FFFFFF"/>
        </w:rPr>
        <w:t>published</w:t>
      </w:r>
      <w:r w:rsidRPr="00E93336">
        <w:rPr>
          <w:color w:val="000000"/>
          <w:shd w:val="clear" w:color="auto" w:fill="FFFFFF"/>
        </w:rPr>
        <w:t xml:space="preserve"> guidelines for expanding and enhancing urban nature to reduce climate risk and vulnerability while improving overall health and well-being. The World Health Organization (WHO) recommends a minimum of 0.5 hectares (5,000 square meters) of public greenspace within 300m of a person’s home </w:t>
      </w:r>
      <w:r w:rsidRPr="00E93336">
        <w:rPr>
          <w:color w:val="000000"/>
          <w:shd w:val="clear" w:color="auto" w:fill="FFFFFF"/>
        </w:rPr>
        <w:fldChar w:fldCharType="begin"/>
      </w:r>
      <w:r>
        <w:rPr>
          <w:color w:val="000000"/>
          <w:shd w:val="clear" w:color="auto" w:fill="FFFFFF"/>
        </w:rPr>
        <w:instrText xml:space="preserve"> ADDIN ZOTERO_ITEM CSL_CITATION {"citationID":"puIm3hqB","properties":{"formattedCitation":"({\\i{}Urban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Urban Green Spaces: A Brief for Action</w:t>
      </w:r>
      <w:r w:rsidRPr="004B283F">
        <w:rPr>
          <w:color w:val="000000"/>
        </w:rPr>
        <w:t>, 2017)</w:t>
      </w:r>
      <w:r w:rsidRPr="00E93336">
        <w:rPr>
          <w:color w:val="000000"/>
          <w:shd w:val="clear" w:color="auto" w:fill="FFFFFF"/>
        </w:rPr>
        <w:fldChar w:fldCharType="end"/>
      </w:r>
      <w:r w:rsidRPr="00E93336">
        <w:rPr>
          <w:color w:val="000000"/>
          <w:shd w:val="clear" w:color="auto" w:fill="FFFFFF"/>
        </w:rPr>
        <w:t xml:space="preserve">. With 31 city signatories, C40 cities, an international network of mayors committed to reducing greenhouse gas emissions, </w:t>
      </w:r>
      <w:r>
        <w:rPr>
          <w:color w:val="000000"/>
          <w:shd w:val="clear" w:color="auto" w:fill="FFFFFF"/>
        </w:rPr>
        <w:t>established</w:t>
      </w:r>
      <w:r w:rsidRPr="00E93336">
        <w:rPr>
          <w:color w:val="000000"/>
          <w:shd w:val="clear" w:color="auto" w:fill="FFFFFF"/>
        </w:rPr>
        <w:t xml:space="preserve"> an Urban Nature Declaration</w:t>
      </w:r>
      <w:r>
        <w:rPr>
          <w:color w:val="000000"/>
          <w:shd w:val="clear" w:color="auto" w:fill="FFFFFF"/>
        </w:rPr>
        <w:t xml:space="preserve"> (UND)</w:t>
      </w:r>
      <w:r w:rsidRPr="00E93336">
        <w:rPr>
          <w:color w:val="000000"/>
          <w:shd w:val="clear" w:color="auto" w:fill="FFFFFF"/>
        </w:rPr>
        <w:t xml:space="preserve"> that</w:t>
      </w:r>
      <w:r w:rsidRPr="00E93336">
        <w:rPr>
          <w:color w:val="000000" w:themeColor="text1"/>
          <w:shd w:val="clear" w:color="auto" w:fill="FFFFFF"/>
        </w:rPr>
        <w:t xml:space="preserve"> included </w:t>
      </w:r>
      <w:ins w:id="5" w:author="Kinney, Patrick" w:date="2023-10-16T17:42:00Z">
        <w:r w:rsidR="0087469D">
          <w:rPr>
            <w:color w:val="000000" w:themeColor="text1"/>
            <w:shd w:val="clear" w:color="auto" w:fill="FFFFFF"/>
          </w:rPr>
          <w:t>the</w:t>
        </w:r>
      </w:ins>
      <w:ins w:id="6" w:author="Kinney, Patrick" w:date="2023-10-16T17:43:00Z">
        <w:r w:rsidR="0087469D">
          <w:rPr>
            <w:color w:val="000000" w:themeColor="text1"/>
            <w:shd w:val="clear" w:color="auto" w:fill="FFFFFF"/>
          </w:rPr>
          <w:t xml:space="preserve"> following </w:t>
        </w:r>
      </w:ins>
      <w:r w:rsidRPr="00E93336">
        <w:rPr>
          <w:color w:val="000000" w:themeColor="text1"/>
          <w:shd w:val="clear" w:color="auto" w:fill="FFFFFF"/>
        </w:rPr>
        <w:t xml:space="preserve">two </w:t>
      </w:r>
      <w:r w:rsidR="00F20E89">
        <w:rPr>
          <w:color w:val="000000" w:themeColor="text1"/>
          <w:shd w:val="clear" w:color="auto" w:fill="FFFFFF"/>
        </w:rPr>
        <w:t xml:space="preserve">2030 </w:t>
      </w:r>
      <w:r w:rsidRPr="00E93336">
        <w:rPr>
          <w:color w:val="000000" w:themeColor="text1"/>
          <w:shd w:val="clear" w:color="auto" w:fill="FFFFFF"/>
        </w:rPr>
        <w:t xml:space="preserve">urban nature targets: 1) Quality Total Cover: </w:t>
      </w:r>
      <w:r>
        <w:rPr>
          <w:color w:val="000000" w:themeColor="text1"/>
          <w:shd w:val="clear" w:color="auto" w:fill="FFFFFF"/>
        </w:rPr>
        <w:t>“</w:t>
      </w:r>
      <w:r w:rsidRPr="00E93336">
        <w:rPr>
          <w:color w:val="000000" w:themeColor="text1"/>
          <w:shd w:val="clear" w:color="auto" w:fill="FFFFFF"/>
        </w:rPr>
        <w:t xml:space="preserve">30-40% of total built-up city surface area will consist of green spaces… or permeable spaces”, and 2) Equitable Spatial Distribution: </w:t>
      </w:r>
      <w:r>
        <w:rPr>
          <w:color w:val="000000" w:themeColor="text1"/>
          <w:shd w:val="clear" w:color="auto" w:fill="FFFFFF"/>
        </w:rPr>
        <w:t>“</w:t>
      </w:r>
      <w:r w:rsidRPr="00E93336">
        <w:rPr>
          <w:color w:val="000000" w:themeColor="text1"/>
          <w:shd w:val="clear" w:color="auto" w:fill="FFFFFF"/>
        </w:rPr>
        <w:t xml:space="preserve">70% of city population has access to green or blue public spaces within a 15-minute walk or bike ride” </w:t>
      </w:r>
      <w:r w:rsidRPr="00E93336">
        <w:rPr>
          <w:color w:val="000000" w:themeColor="text1"/>
          <w:shd w:val="clear" w:color="auto" w:fill="FFFFFF"/>
        </w:rPr>
        <w:fldChar w:fldCharType="begin"/>
      </w:r>
      <w:r>
        <w:rPr>
          <w:color w:val="000000" w:themeColor="text1"/>
          <w:shd w:val="clear" w:color="auto" w:fill="FFFFFF"/>
        </w:rPr>
        <w:instrText xml:space="preserve"> ADDIN ZOTERO_ITEM CSL_CITATION {"citationID":"5lwVlzlv","properties":{"formattedCitation":"(C40 cities, 2021)","plainCitation":"(C40 cities, 2021)","noteIndex":0},"citationItems":[{"id":427,"uris":["http://zotero.org/users/10202395/items/RU9FDRBC"],"itemData":{"id":427,"type":"article-newspaper","title":"31 mayors introduce even more trees, parks and green space in cities to save lives and tackle the climate crisis","URL":"https://www.c40.org/news/urban-nature-declaration/","author":[{"literal":"C40 cities"}],"issued":{"date-parts":[["2021",7,13]]}}}],"schema":"https://github.com/citation-style-language/schema/raw/master/csl-citation.json"} </w:instrText>
      </w:r>
      <w:r w:rsidRPr="00E93336">
        <w:rPr>
          <w:color w:val="000000" w:themeColor="text1"/>
          <w:shd w:val="clear" w:color="auto" w:fill="FFFFFF"/>
        </w:rPr>
        <w:fldChar w:fldCharType="separate"/>
      </w:r>
      <w:r>
        <w:rPr>
          <w:noProof/>
          <w:color w:val="000000" w:themeColor="text1"/>
          <w:shd w:val="clear" w:color="auto" w:fill="FFFFFF"/>
        </w:rPr>
        <w:t>(C40 cities, 2021)</w:t>
      </w:r>
      <w:r w:rsidRPr="00E93336">
        <w:rPr>
          <w:color w:val="000000" w:themeColor="text1"/>
          <w:shd w:val="clear" w:color="auto" w:fill="FFFFFF"/>
        </w:rPr>
        <w:fldChar w:fldCharType="end"/>
      </w:r>
      <w:r w:rsidRPr="00E93336">
        <w:rPr>
          <w:color w:val="000000" w:themeColor="text1"/>
          <w:shd w:val="clear" w:color="auto" w:fill="FFFFFF"/>
        </w:rPr>
        <w:t xml:space="preserve">. </w:t>
      </w:r>
      <w:r>
        <w:rPr>
          <w:color w:val="000000" w:themeColor="text1"/>
          <w:shd w:val="clear" w:color="auto" w:fill="FFFFFF"/>
        </w:rPr>
        <w:t>Some</w:t>
      </w:r>
      <w:r w:rsidRPr="00E93336">
        <w:rPr>
          <w:color w:val="000000"/>
          <w:shd w:val="clear" w:color="auto" w:fill="FFFFFF"/>
        </w:rPr>
        <w:t xml:space="preserve"> cities have</w:t>
      </w:r>
      <w:r>
        <w:rPr>
          <w:color w:val="000000"/>
          <w:shd w:val="clear" w:color="auto" w:fill="FFFFFF"/>
        </w:rPr>
        <w:t xml:space="preserve"> also</w:t>
      </w:r>
      <w:r w:rsidRPr="00E93336">
        <w:rPr>
          <w:color w:val="000000"/>
          <w:shd w:val="clear" w:color="auto" w:fill="FFFFFF"/>
        </w:rPr>
        <w:t xml:space="preserve"> made individual commitments to expanding urban nature. Within the C40 network, for example, Philadelphia, USA has set a goal of achieving 30% tree canopy cover by 2025 </w:t>
      </w:r>
      <w:r w:rsidRPr="00E93336">
        <w:rPr>
          <w:color w:val="000000"/>
          <w:shd w:val="clear" w:color="auto" w:fill="FFFFFF"/>
        </w:rPr>
        <w:fldChar w:fldCharType="begin"/>
      </w:r>
      <w:r>
        <w:rPr>
          <w:color w:val="000000"/>
          <w:shd w:val="clear" w:color="auto" w:fill="FFFFFF"/>
        </w:rPr>
        <w:instrText xml:space="preserve"> ADDIN ZOTERO_ITEM CSL_CITATION {"citationID":"NG0ZVuUX","properties":{"formattedCitation":"(Kondo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(Kondo et al., 2020)</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London, England has pledged to become the first “national park city”, with half of its area designated as greenspace </w:t>
      </w:r>
      <w:r w:rsidRPr="00E93336">
        <w:rPr>
          <w:color w:val="000000"/>
          <w:shd w:val="clear" w:color="auto" w:fill="FFFFFF"/>
        </w:rPr>
        <w:fldChar w:fldCharType="begin"/>
      </w:r>
      <w:r>
        <w:rPr>
          <w:color w:val="000000"/>
          <w:shd w:val="clear" w:color="auto" w:fill="FFFFFF"/>
        </w:rPr>
        <w:instrText xml:space="preserve"> ADDIN ZOTERO_ITEM CSL_CITATION {"citationID":"ZuFW14uw","properties":{"formattedCitation":"({\\i{}London Environment Strategy}, 2018)","plainCitation":"(London Environment Strategy, 2018)","noteIndex":0},"citationItems":[{"id":440,"uris":["http://zotero.org/users/10202395/items/ZSA8IG67"],"itemData":{"id":440,"type":"book","event-place":"London","language":"en","note":"OCLC: 1358405877","publisher":"Greater London Authority","publisher-place":"London","source":"Open WorldCat","title":"London environment strategy","issued":{"date-parts":[["2018"]]}}}],"schema":"https://github.com/citation-style-language/schema/raw/master/csl-citation.json"}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London Environment Strategy</w:t>
      </w:r>
      <w:r w:rsidRPr="004B283F">
        <w:rPr>
          <w:color w:val="000000"/>
        </w:rPr>
        <w:t>, 2018)</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and Medellín, Col</w:t>
      </w:r>
      <w:r w:rsidR="00407712">
        <w:rPr>
          <w:color w:val="000000"/>
          <w:shd w:val="clear" w:color="auto" w:fill="FFFFFF"/>
        </w:rPr>
        <w:t>o</w:t>
      </w:r>
      <w:r w:rsidRPr="00E93336">
        <w:rPr>
          <w:color w:val="000000"/>
          <w:shd w:val="clear" w:color="auto" w:fill="FFFFFF"/>
        </w:rPr>
        <w:t xml:space="preserve">mbia launched the Green Corridors project from 2016-2019, which planted trees along 20 kilometers of roads and waterways </w:t>
      </w:r>
      <w:r w:rsidRPr="00E93336">
        <w:rPr>
          <w:color w:val="000000"/>
          <w:shd w:val="clear" w:color="auto" w:fill="FFFFFF"/>
        </w:rPr>
        <w:fldChar w:fldCharType="begin"/>
      </w:r>
      <w:r>
        <w:rPr>
          <w:color w:val="000000"/>
          <w:shd w:val="clear" w:color="auto" w:fill="FFFFFF"/>
        </w:rPr>
        <w:instrText xml:space="preserve"> ADDIN ZOTERO_ITEM CSL_CITATION {"citationID":"36DCyqml","properties":{"formattedCitation":"(C40 Cities Climate Leadership Group, Nordic Sustainability, 2019)","plainCitation":"(C40 Cities Climate Leadership Group, Nordic Sustainability, 2019)","noteIndex":0},"citationItems":[{"id":442,"uris":["http://zotero.org/users/10202395/items/V56MA4DY"],"itemData":{"id":442,"type":"article-magazine","title":"Cities100: Medellín’s interconnected green corridors","URL":"https://www.c40knowledgehub.org/s/article/Cities100-Medellin-s-interconnected-green-corridors?language=en_US","author":[{"literal":"C40 Cities Climate Leadership Group, Nordic Sustainability"}],"accessed":{"date-parts":[["2023",2,21]]},"issued":{"date-parts":[["2019"]]}}}],"schema":"https://github.com/citation-style-language/schema/raw/master/csl-citation.json"}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(C40 Cities Climate Leadership Group, Nordic Sustainability, 2019)</w:t>
      </w:r>
      <w:r w:rsidRPr="00E93336">
        <w:rPr>
          <w:color w:val="000000"/>
          <w:shd w:val="clear" w:color="auto" w:fill="FFFFFF"/>
        </w:rPr>
        <w:fldChar w:fldCharType="end"/>
      </w:r>
      <w:r w:rsidRPr="00E93336">
        <w:rPr>
          <w:color w:val="000000"/>
          <w:shd w:val="clear" w:color="auto" w:fill="FFFFFF"/>
        </w:rPr>
        <w:t>.</w:t>
      </w:r>
    </w:p>
    <w:p w14:paraId="204746F6" w14:textId="77777777" w:rsidR="00CC1DE2" w:rsidRDefault="00CC1DE2" w:rsidP="00CC1DE2">
      <w:pPr>
        <w:rPr>
          <w:color w:val="000000"/>
          <w:shd w:val="clear" w:color="auto" w:fill="FFFFFF"/>
        </w:rPr>
      </w:pPr>
    </w:p>
    <w:p w14:paraId="697A0E47" w14:textId="3FF39C46" w:rsidR="00CC1DE2" w:rsidRPr="004540F6" w:rsidRDefault="00CC1DE2" w:rsidP="00CC1DE2">
      <w:pPr>
        <w:ind w:firstLine="720"/>
        <w:rPr>
          <w:b/>
          <w:bCs/>
          <w:color w:val="000000"/>
          <w:shd w:val="clear" w:color="auto" w:fill="FFFFFF"/>
        </w:rPr>
      </w:pPr>
      <w:r w:rsidRPr="00E93336">
        <w:rPr>
          <w:color w:val="000000"/>
          <w:shd w:val="clear" w:color="auto" w:fill="FFFFFF"/>
        </w:rPr>
        <w:t>Although there is a great diversity in the natural space</w:t>
      </w:r>
      <w:r w:rsidR="00F20E89">
        <w:rPr>
          <w:color w:val="000000"/>
          <w:shd w:val="clear" w:color="auto" w:fill="FFFFFF"/>
        </w:rPr>
        <w:t xml:space="preserve"> indicators used</w:t>
      </w:r>
      <w:r w:rsidRPr="00E93336">
        <w:rPr>
          <w:color w:val="000000"/>
          <w:shd w:val="clear" w:color="auto" w:fill="FFFFFF"/>
        </w:rPr>
        <w:t xml:space="preserve"> in urban </w:t>
      </w:r>
      <w:r w:rsidR="00F20E89">
        <w:rPr>
          <w:color w:val="000000"/>
          <w:shd w:val="clear" w:color="auto" w:fill="FFFFFF"/>
        </w:rPr>
        <w:t xml:space="preserve">policy </w:t>
      </w:r>
      <w:r w:rsidRPr="00E93336">
        <w:rPr>
          <w:color w:val="000000"/>
          <w:shd w:val="clear" w:color="auto" w:fill="FFFFFF"/>
        </w:rPr>
        <w:t xml:space="preserve">targets, the health literature is more </w:t>
      </w:r>
      <w:r w:rsidR="00F20E89">
        <w:rPr>
          <w:color w:val="000000"/>
          <w:shd w:val="clear" w:color="auto" w:fill="FFFFFF"/>
        </w:rPr>
        <w:t>consistent</w:t>
      </w:r>
      <w:r w:rsidR="002E221B" w:rsidRPr="00E93336">
        <w:rPr>
          <w:color w:val="000000"/>
          <w:shd w:val="clear" w:color="auto" w:fill="FFFFFF"/>
        </w:rPr>
        <w:t xml:space="preserve"> </w:t>
      </w:r>
      <w:r w:rsidRPr="00E93336">
        <w:rPr>
          <w:color w:val="000000"/>
          <w:shd w:val="clear" w:color="auto" w:fill="FFFFFF"/>
        </w:rPr>
        <w:t>in the metric</w:t>
      </w:r>
      <w:r w:rsidR="002E221B">
        <w:rPr>
          <w:color w:val="000000"/>
          <w:shd w:val="clear" w:color="auto" w:fill="FFFFFF"/>
        </w:rPr>
        <w:t>s</w:t>
      </w:r>
      <w:r w:rsidRPr="00E93336">
        <w:rPr>
          <w:color w:val="000000"/>
          <w:shd w:val="clear" w:color="auto" w:fill="FFFFFF"/>
        </w:rPr>
        <w:t xml:space="preserve"> used to characterize greenspace extent and exposure. The most common metric used to quantify greenspace in the epidemiologic literature is the normalized difference vegetation index (NDVI)</w:t>
      </w:r>
      <w:r>
        <w:rPr>
          <w:color w:val="000000"/>
          <w:shd w:val="clear" w:color="auto" w:fill="FFFFFF"/>
        </w:rPr>
        <w:t xml:space="preserve"> </w:t>
      </w:r>
      <w:r>
        <w:rPr>
          <w:color w:val="000000"/>
          <w:shd w:val="clear" w:color="auto" w:fill="FFFFFF"/>
        </w:rPr>
        <w:fldChar w:fldCharType="begin"/>
      </w:r>
      <w:r>
        <w:rPr>
          <w:color w:val="000000"/>
          <w:shd w:val="clear" w:color="auto" w:fill="FFFFFF"/>
        </w:rPr>
        <w:instrText xml:space="preserve"> ADDIN ZOTERO_ITEM CSL_CITATION {"citationID":"so4FBBsh","properties":{"formattedCitation":"(Huang et al., 2021)","plainCitation":"(Huang et al., 2021)","noteIndex":0},"citationItems":[{"id":492,"uris":["http://zotero.org/users/10202395/items/H5DCMFGR"],"itemData":{"id":492,"type":"article-journal","abstract":"The Normalized Difference Vegetation Index (NDVI), one of the earliest remote sensing analytical products used to simplify the complexities of multi-spectral imagery, is now the most popular index used for vegetation assessment. This popularity and widespread use relate to how an NDVI can be calculated with any multispectral sensor with a visible and a near-IR band. Increasingly low costs and weights of multispectral sensors mean they can be mounted on satellite, aerial, and increasingly—Unmanned Aerial Systems (UAS). While studies have found that the NDVI is effective for expressing vegetation status and quantified vegetation attributes, its widespread use and popularity, especially in UAS applications, carry inherent risks of misuse with end users who received little to no remote sensing education. This article summarizes the progress of NDVI acquisition, highlights the areas of NDVI application, and addresses the critical problems and considerations in using NDVI. Detailed discussion mainly covers three aspects: atmospheric effect, saturation phenomenon, and sensor factors. The use of NDVI can be highly effective as long as its limitations and capabilities are understood. This consideration is particularly important to the UAS user community.","container-title":"Journal of Forestry Research","DOI":"10.1007/s11676-020-01155-1","ISSN":"1993-0607","issue":"1","journalAbbreviation":"J. For. Res.","language":"en","page":"1-6","source":"Springer Link","title":"A commentary review on the use of normalized difference vegetation index (NDVI) in the era of popular remote sensing","volume":"32","author":[{"family":"Huang","given":"Sha"},{"family":"Tang","given":"Lina"},{"family":"Hupy","given":"Joseph P."},{"family":"Wang","given":"Yang"},{"family":"Shao","given":"Guofan"}],"issued":{"date-parts":[["2021",2,1]]}}}],"schema":"https://github.com/citation-style-language/schema/raw/master/csl-citation.json"} </w:instrText>
      </w:r>
      <w:r>
        <w:rPr>
          <w:color w:val="000000"/>
          <w:shd w:val="clear" w:color="auto" w:fill="FFFFFF"/>
        </w:rPr>
        <w:fldChar w:fldCharType="separate"/>
      </w:r>
      <w:r>
        <w:rPr>
          <w:noProof/>
          <w:color w:val="000000"/>
          <w:shd w:val="clear" w:color="auto" w:fill="FFFFFF"/>
        </w:rPr>
        <w:t>(Huang et al., 2021)</w:t>
      </w:r>
      <w:r>
        <w:rPr>
          <w:color w:val="000000"/>
          <w:shd w:val="clear" w:color="auto" w:fill="FFFFFF"/>
        </w:rPr>
        <w:fldChar w:fldCharType="end"/>
      </w:r>
      <w:r w:rsidRPr="00E93336">
        <w:rPr>
          <w:color w:val="000000"/>
          <w:shd w:val="clear" w:color="auto" w:fill="FFFFFF"/>
        </w:rPr>
        <w:t xml:space="preserve">. NDVI is a satellite-derived measure that uses visible and near infrared light to quantify the density of vegetation. </w:t>
      </w:r>
      <w:r>
        <w:rPr>
          <w:color w:val="000000"/>
          <w:shd w:val="clear" w:color="auto" w:fill="FFFFFF"/>
        </w:rPr>
        <w:t xml:space="preserve">It ranges from -1 to 1, with higher values indicating healthier, denser vegetation, values near 0 suggesting barren land and negative values marking water, snow and ice </w:t>
      </w:r>
      <w:r>
        <w:rPr>
          <w:color w:val="000000"/>
          <w:shd w:val="clear" w:color="auto" w:fill="FFFFFF"/>
        </w:rPr>
        <w:fldChar w:fldCharType="begin"/>
      </w:r>
      <w:r>
        <w:rPr>
          <w:color w:val="000000"/>
          <w:shd w:val="clear" w:color="auto" w:fill="FFFFFF"/>
        </w:rPr>
        <w:instrText xml:space="preserve"> ADDIN ZOTERO_ITEM CSL_CITATION {"citationID":"KjVj5MHe","properties":{"formattedCitation":"({\\i{}Measuring Vegetation (NDVI &amp; EVI)}, 2000)","plainCitation":"(Measuring Vegetation (NDVI &amp; EVI), 2000)","noteIndex":0},"citationItems":[{"id":490,"uris":["http://zotero.org/users/10202395/items/F4ETUBRP"],"itemData":{"id":490,"type":"webpage","abstract":"In an effort to monitor major fluctuations in vegetation and understand how they affect the environment scientist use satellite remote sensors to measure and map the density of green vegetation over the Earth. By carefully measuring the wavelengths and intensity of visible and near-infrared light reflected by the land surface back up into space, scientists use an algorithm called a &amp;#8220;Vegetation Index&amp;#8221; to quantify the concentrations of green leaf vegetation around the globe.","genre":"Text.Article","language":"en","note":"publisher: NASA Earth Observatory","title":"Measuring Vegetation (NDVI &amp; EVI)","URL":"https://earthobservatory.nasa.gov/features/MeasuringVegetation/measuring_vegetation_2.php","accessed":{"date-parts":[["2023",7,2]]},"issued":{"date-parts":[["2000",8,30]]}}}],"schema":"https://github.com/citation-style-language/schema/raw/master/csl-citation.json"} </w:instrText>
      </w:r>
      <w:r>
        <w:rPr>
          <w:color w:val="000000"/>
          <w:shd w:val="clear" w:color="auto" w:fill="FFFFFF"/>
        </w:rPr>
        <w:fldChar w:fldCharType="separate"/>
      </w:r>
      <w:r w:rsidRPr="00E62EE1">
        <w:rPr>
          <w:color w:val="000000"/>
        </w:rPr>
        <w:t>(</w:t>
      </w:r>
      <w:r w:rsidRPr="00E62EE1">
        <w:rPr>
          <w:i/>
          <w:iCs/>
          <w:color w:val="000000"/>
        </w:rPr>
        <w:t>Measuring Vegetation (NDVI &amp; EVI)</w:t>
      </w:r>
      <w:r w:rsidRPr="00E62EE1">
        <w:rPr>
          <w:color w:val="000000"/>
        </w:rPr>
        <w:t>, 2000)</w:t>
      </w:r>
      <w:r>
        <w:rPr>
          <w:color w:val="000000"/>
          <w:shd w:val="clear" w:color="auto" w:fill="FFFFFF"/>
        </w:rPr>
        <w:fldChar w:fldCharType="end"/>
      </w:r>
      <w:r>
        <w:rPr>
          <w:color w:val="000000"/>
          <w:shd w:val="clear" w:color="auto" w:fill="FFFFFF"/>
        </w:rPr>
        <w:t xml:space="preserve">. </w:t>
      </w:r>
      <w:r w:rsidRPr="00E93336">
        <w:rPr>
          <w:color w:val="000000"/>
          <w:shd w:val="clear" w:color="auto" w:fill="FFFFFF"/>
        </w:rPr>
        <w:t xml:space="preserve">The advantages of NDVI are that it can differentiate not only vegetation from </w:t>
      </w:r>
      <w:r>
        <w:rPr>
          <w:color w:val="000000"/>
          <w:shd w:val="clear" w:color="auto" w:fill="FFFFFF"/>
        </w:rPr>
        <w:t>built</w:t>
      </w:r>
      <w:r w:rsidRPr="00E93336">
        <w:rPr>
          <w:color w:val="000000"/>
          <w:shd w:val="clear" w:color="auto" w:fill="FFFFFF"/>
        </w:rPr>
        <w:t xml:space="preserve"> surfaces, but also the health and density of vegetation. Additionally, </w:t>
      </w:r>
      <w:r>
        <w:rPr>
          <w:color w:val="000000"/>
          <w:shd w:val="clear" w:color="auto" w:fill="FFFFFF"/>
        </w:rPr>
        <w:t xml:space="preserve">the </w:t>
      </w:r>
      <w:r w:rsidRPr="00E93336">
        <w:rPr>
          <w:color w:val="000000"/>
          <w:shd w:val="clear" w:color="auto" w:fill="FFFFFF"/>
        </w:rPr>
        <w:t xml:space="preserve">NDVI </w:t>
      </w:r>
      <w:r>
        <w:rPr>
          <w:color w:val="000000"/>
          <w:shd w:val="clear" w:color="auto" w:fill="FFFFFF"/>
        </w:rPr>
        <w:t xml:space="preserve">metric has full </w:t>
      </w:r>
      <w:r w:rsidR="00F4667D">
        <w:rPr>
          <w:color w:val="000000"/>
          <w:shd w:val="clear" w:color="auto" w:fill="FFFFFF"/>
        </w:rPr>
        <w:t xml:space="preserve">global </w:t>
      </w:r>
      <w:r>
        <w:rPr>
          <w:color w:val="000000"/>
          <w:shd w:val="clear" w:color="auto" w:fill="FFFFFF"/>
        </w:rPr>
        <w:t>geospatial coverage with</w:t>
      </w:r>
      <w:r w:rsidRPr="00E93336">
        <w:rPr>
          <w:color w:val="000000"/>
          <w:shd w:val="clear" w:color="auto" w:fill="FFFFFF"/>
        </w:rPr>
        <w:t xml:space="preserve"> fine spatial </w:t>
      </w:r>
      <w:r w:rsidR="003F6286">
        <w:rPr>
          <w:color w:val="000000"/>
          <w:shd w:val="clear" w:color="auto" w:fill="FFFFFF"/>
        </w:rPr>
        <w:t xml:space="preserve">(10m) </w:t>
      </w:r>
      <w:r w:rsidRPr="00E93336">
        <w:rPr>
          <w:color w:val="000000"/>
          <w:shd w:val="clear" w:color="auto" w:fill="FFFFFF"/>
        </w:rPr>
        <w:t xml:space="preserve">and temporal </w:t>
      </w:r>
      <w:r>
        <w:rPr>
          <w:color w:val="000000"/>
          <w:shd w:val="clear" w:color="auto" w:fill="FFFFFF"/>
        </w:rPr>
        <w:t>resolution</w:t>
      </w:r>
      <w:r w:rsidR="003F6286">
        <w:rPr>
          <w:color w:val="000000"/>
          <w:shd w:val="clear" w:color="auto" w:fill="FFFFFF"/>
        </w:rPr>
        <w:t xml:space="preserve"> (10 days)</w:t>
      </w:r>
      <w:r w:rsidRPr="00E93336">
        <w:rPr>
          <w:color w:val="000000"/>
          <w:shd w:val="clear" w:color="auto" w:fill="FFFFFF"/>
        </w:rPr>
        <w:t xml:space="preserve">. NDVI </w:t>
      </w:r>
      <w:r>
        <w:rPr>
          <w:color w:val="000000"/>
          <w:shd w:val="clear" w:color="auto" w:fill="FFFFFF"/>
        </w:rPr>
        <w:t xml:space="preserve">also </w:t>
      </w:r>
      <w:r w:rsidRPr="00E93336">
        <w:rPr>
          <w:color w:val="000000"/>
          <w:shd w:val="clear" w:color="auto" w:fill="FFFFFF"/>
        </w:rPr>
        <w:t xml:space="preserve">captures smaller scale vegetation, such as tree-lined streets and small parks, which is important in </w:t>
      </w:r>
      <w:r>
        <w:rPr>
          <w:color w:val="000000"/>
          <w:shd w:val="clear" w:color="auto" w:fill="FFFFFF"/>
        </w:rPr>
        <w:t xml:space="preserve">characterizing the amount of </w:t>
      </w:r>
      <w:r w:rsidRPr="00E93336">
        <w:rPr>
          <w:color w:val="000000"/>
          <w:shd w:val="clear" w:color="auto" w:fill="FFFFFF"/>
        </w:rPr>
        <w:t>greenspace</w:t>
      </w:r>
      <w:r>
        <w:rPr>
          <w:color w:val="000000"/>
          <w:shd w:val="clear" w:color="auto" w:fill="FFFFFF"/>
        </w:rPr>
        <w:t xml:space="preserve"> people are exposed to in cities</w:t>
      </w:r>
      <w:r w:rsidRPr="00E93336">
        <w:rPr>
          <w:color w:val="000000"/>
          <w:shd w:val="clear" w:color="auto" w:fill="FFFFFF"/>
        </w:rPr>
        <w:t xml:space="preserve">. </w:t>
      </w:r>
      <w:r>
        <w:rPr>
          <w:color w:val="000000"/>
          <w:shd w:val="clear" w:color="auto" w:fill="FFFFFF"/>
        </w:rPr>
        <w:t xml:space="preserve">Key limitations of the </w:t>
      </w:r>
      <w:r w:rsidRPr="00E93336">
        <w:rPr>
          <w:color w:val="000000"/>
          <w:shd w:val="clear" w:color="auto" w:fill="FFFFFF"/>
        </w:rPr>
        <w:t xml:space="preserve">NDVI </w:t>
      </w:r>
      <w:r>
        <w:rPr>
          <w:color w:val="000000"/>
          <w:shd w:val="clear" w:color="auto" w:fill="FFFFFF"/>
        </w:rPr>
        <w:t xml:space="preserve">metric are that it </w:t>
      </w:r>
      <w:r w:rsidRPr="00E93336">
        <w:rPr>
          <w:color w:val="000000"/>
          <w:shd w:val="clear" w:color="auto" w:fill="FFFFFF"/>
        </w:rPr>
        <w:t xml:space="preserve">does not capture the type, accessibility, or </w:t>
      </w:r>
      <w:r w:rsidR="00766BD0">
        <w:rPr>
          <w:color w:val="000000"/>
          <w:shd w:val="clear" w:color="auto" w:fill="FFFFFF"/>
        </w:rPr>
        <w:t>usability</w:t>
      </w:r>
      <w:r w:rsidRPr="00E93336">
        <w:rPr>
          <w:color w:val="000000"/>
          <w:shd w:val="clear" w:color="auto" w:fill="FFFFFF"/>
        </w:rPr>
        <w:t xml:space="preserve"> of greenspace, </w:t>
      </w:r>
      <w:r>
        <w:rPr>
          <w:color w:val="000000"/>
          <w:shd w:val="clear" w:color="auto" w:fill="FFFFFF"/>
        </w:rPr>
        <w:t>which are often considered in urban natural space targets in practice</w:t>
      </w:r>
      <w:r w:rsidRPr="00E93336">
        <w:rPr>
          <w:color w:val="000000"/>
          <w:shd w:val="clear" w:color="auto" w:fill="FFFFFF"/>
        </w:rPr>
        <w:t xml:space="preserve">. </w:t>
      </w:r>
    </w:p>
    <w:p w14:paraId="0A829B81" w14:textId="77777777" w:rsidR="00CC1DE2" w:rsidRDefault="00CC1DE2" w:rsidP="00CC1DE2">
      <w:pPr>
        <w:rPr>
          <w:color w:val="000000"/>
          <w:shd w:val="clear" w:color="auto" w:fill="FFFFFF"/>
        </w:rPr>
      </w:pPr>
    </w:p>
    <w:p w14:paraId="4F9451F2" w14:textId="68646D92" w:rsidR="00CC1DE2" w:rsidRPr="00E93336" w:rsidRDefault="00CC1DE2" w:rsidP="00CC1DE2">
      <w:pPr>
        <w:ind w:firstLine="720"/>
        <w:rPr>
          <w:color w:val="000000"/>
          <w:shd w:val="clear" w:color="auto" w:fill="FFFFFF"/>
        </w:rPr>
      </w:pPr>
      <w:r>
        <w:rPr>
          <w:color w:val="000000"/>
          <w:shd w:val="clear" w:color="auto" w:fill="FFFFFF"/>
        </w:rPr>
        <w:t>S</w:t>
      </w:r>
      <w:r w:rsidRPr="00E93336">
        <w:rPr>
          <w:color w:val="000000"/>
          <w:shd w:val="clear" w:color="auto" w:fill="FFFFFF"/>
        </w:rPr>
        <w:t>tudies examin</w:t>
      </w:r>
      <w:r>
        <w:rPr>
          <w:color w:val="000000"/>
          <w:shd w:val="clear" w:color="auto" w:fill="FFFFFF"/>
        </w:rPr>
        <w:t>ing</w:t>
      </w:r>
      <w:r w:rsidRPr="00E93336">
        <w:rPr>
          <w:color w:val="000000"/>
          <w:shd w:val="clear" w:color="auto" w:fill="FFFFFF"/>
        </w:rPr>
        <w:t xml:space="preserve"> the health benefits of blue space</w:t>
      </w:r>
      <w:r>
        <w:rPr>
          <w:color w:val="000000"/>
          <w:shd w:val="clear" w:color="auto" w:fill="FFFFFF"/>
        </w:rPr>
        <w:t xml:space="preserve"> </w:t>
      </w:r>
      <w:r w:rsidRPr="00E93336">
        <w:rPr>
          <w:color w:val="000000"/>
          <w:shd w:val="clear" w:color="auto" w:fill="FFFFFF"/>
        </w:rPr>
        <w:t xml:space="preserve">have employed a wide range of metrics. For example, in a systematic review of 50 studies on the relationship between blue space </w:t>
      </w:r>
      <w:r w:rsidRPr="00E93336">
        <w:rPr>
          <w:color w:val="000000"/>
          <w:shd w:val="clear" w:color="auto" w:fill="FFFFFF"/>
        </w:rPr>
        <w:lastRenderedPageBreak/>
        <w:t xml:space="preserve">and health, 17 different measures of blue space were used </w:t>
      </w:r>
      <w:r w:rsidRPr="00E93336">
        <w:rPr>
          <w:color w:val="000000"/>
          <w:shd w:val="clear" w:color="auto" w:fill="FFFFFF"/>
        </w:rPr>
        <w:fldChar w:fldCharType="begin"/>
      </w:r>
      <w:r>
        <w:rPr>
          <w:color w:val="000000"/>
          <w:shd w:val="clear" w:color="auto" w:fill="FFFFFF"/>
        </w:rPr>
        <w:instrText xml:space="preserve"> ADDIN ZOTERO_ITEM CSL_CITATION {"citationID":"q3fXj635","properties":{"formattedCitation":"(Georgiou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sidRPr="00E93336">
        <w:rPr>
          <w:color w:val="000000"/>
          <w:shd w:val="clear" w:color="auto" w:fill="FFFFFF"/>
        </w:rPr>
        <w:t xml:space="preserve">. </w:t>
      </w:r>
      <w:r>
        <w:rPr>
          <w:color w:val="000000"/>
          <w:shd w:val="clear" w:color="auto" w:fill="FFFFFF"/>
        </w:rPr>
        <w:t xml:space="preserve">Methods for assessing exposure to blue space were divided into four broad categories: measures of the amount of blue space within a given area, distance to blue space, contact with blue space, and visibility of blue space </w:t>
      </w:r>
      <w:r w:rsidRPr="00E93336">
        <w:rPr>
          <w:color w:val="000000"/>
          <w:shd w:val="clear" w:color="auto" w:fill="FFFFFF"/>
        </w:rPr>
        <w:fldChar w:fldCharType="begin"/>
      </w:r>
      <w:r>
        <w:rPr>
          <w:color w:val="000000"/>
          <w:shd w:val="clear" w:color="auto" w:fill="FFFFFF"/>
        </w:rPr>
        <w:instrText xml:space="preserve"> ADDIN ZOTERO_ITEM CSL_CITATION {"citationID":"t4Dc2iaT","properties":{"formattedCitation":"(Georgiou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Pr>
          <w:color w:val="000000"/>
          <w:shd w:val="clear" w:color="auto" w:fill="FFFFFF"/>
        </w:rPr>
        <w:t>. The most common categories used in the epidemiological literature were measures of the amount of blue space within a geographical area and distance to blue space. However, there is substantial variation within these categories. For example, studies considering the amount of blue space within a given area used</w:t>
      </w:r>
      <w:r w:rsidR="002E221B">
        <w:rPr>
          <w:color w:val="000000"/>
          <w:shd w:val="clear" w:color="auto" w:fill="FFFFFF"/>
        </w:rPr>
        <w:t xml:space="preserve"> buffers ranging in size from</w:t>
      </w:r>
      <w:r>
        <w:rPr>
          <w:color w:val="000000"/>
          <w:shd w:val="clear" w:color="auto" w:fill="FFFFFF"/>
        </w:rPr>
        <w:t xml:space="preserve"> 100m</w:t>
      </w:r>
      <w:r w:rsidR="002E221B">
        <w:rPr>
          <w:color w:val="000000"/>
          <w:shd w:val="clear" w:color="auto" w:fill="FFFFFF"/>
        </w:rPr>
        <w:t xml:space="preserve"> to </w:t>
      </w:r>
      <w:r>
        <w:rPr>
          <w:color w:val="000000"/>
          <w:shd w:val="clear" w:color="auto" w:fill="FFFFFF"/>
        </w:rPr>
        <w:t xml:space="preserve">1.5km </w:t>
      </w:r>
      <w:r w:rsidR="002E221B">
        <w:rPr>
          <w:color w:val="000000"/>
          <w:shd w:val="clear" w:color="auto" w:fill="FFFFFF"/>
        </w:rPr>
        <w:t>and in some cases</w:t>
      </w:r>
      <w:r w:rsidR="00261B44">
        <w:rPr>
          <w:color w:val="000000"/>
          <w:shd w:val="clear" w:color="auto" w:fill="FFFFFF"/>
        </w:rPr>
        <w:t xml:space="preserve"> </w:t>
      </w:r>
      <w:r w:rsidR="00F12484">
        <w:rPr>
          <w:color w:val="000000"/>
          <w:shd w:val="clear" w:color="auto" w:fill="FFFFFF"/>
        </w:rPr>
        <w:t xml:space="preserve">relied on </w:t>
      </w:r>
      <w:r w:rsidR="00261B44">
        <w:rPr>
          <w:color w:val="000000"/>
          <w:shd w:val="clear" w:color="auto" w:fill="FFFFFF"/>
        </w:rPr>
        <w:t>administrative zones such as</w:t>
      </w:r>
      <w:r w:rsidR="002E221B">
        <w:rPr>
          <w:color w:val="000000"/>
          <w:shd w:val="clear" w:color="auto" w:fill="FFFFFF"/>
        </w:rPr>
        <w:t xml:space="preserve"> </w:t>
      </w:r>
      <w:r>
        <w:rPr>
          <w:color w:val="000000"/>
          <w:shd w:val="clear" w:color="auto" w:fill="FFFFFF"/>
        </w:rPr>
        <w:t xml:space="preserve">zip codes </w:t>
      </w:r>
      <w:r>
        <w:rPr>
          <w:color w:val="000000"/>
          <w:shd w:val="clear" w:color="auto" w:fill="FFFFFF"/>
        </w:rPr>
        <w:fldChar w:fldCharType="begin"/>
      </w:r>
      <w:r>
        <w:rPr>
          <w:color w:val="000000"/>
          <w:shd w:val="clear" w:color="auto" w:fill="FFFFFF"/>
        </w:rPr>
        <w:instrText xml:space="preserve"> ADDIN ZOTERO_ITEM CSL_CITATION {"citationID":"zSYXOlJc","properties":{"formattedCitation":"(Georgiou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color w:val="000000"/>
          <w:shd w:val="clear" w:color="auto" w:fill="FFFFFF"/>
        </w:rPr>
        <w:fldChar w:fldCharType="separate"/>
      </w:r>
      <w:r>
        <w:rPr>
          <w:noProof/>
          <w:color w:val="000000"/>
          <w:shd w:val="clear" w:color="auto" w:fill="FFFFFF"/>
        </w:rPr>
        <w:t>(Georgiou et al., 2021)</w:t>
      </w:r>
      <w:r>
        <w:rPr>
          <w:color w:val="000000"/>
          <w:shd w:val="clear" w:color="auto" w:fill="FFFFFF"/>
        </w:rPr>
        <w:fldChar w:fldCharType="end"/>
      </w:r>
      <w:r>
        <w:rPr>
          <w:color w:val="000000"/>
          <w:shd w:val="clear" w:color="auto" w:fill="FFFFFF"/>
        </w:rPr>
        <w:t xml:space="preserve">.  </w:t>
      </w:r>
    </w:p>
    <w:p w14:paraId="08187F98" w14:textId="77777777" w:rsidR="00CC1DE2" w:rsidRDefault="00CC1DE2" w:rsidP="00CC1DE2">
      <w:pPr>
        <w:rPr>
          <w:color w:val="000000"/>
          <w:shd w:val="clear" w:color="auto" w:fill="FFFFFF"/>
        </w:rPr>
      </w:pPr>
    </w:p>
    <w:p w14:paraId="213A9CAF" w14:textId="469DAEC0" w:rsidR="0063213D" w:rsidRDefault="00261B44" w:rsidP="00CC1DE2">
      <w:pPr>
        <w:ind w:firstLine="720"/>
        <w:rPr>
          <w:color w:val="000000"/>
          <w:shd w:val="clear" w:color="auto" w:fill="FFFFFF"/>
        </w:rPr>
      </w:pPr>
      <w:r>
        <w:rPr>
          <w:color w:val="000000"/>
          <w:shd w:val="clear" w:color="auto" w:fill="FFFFFF"/>
        </w:rPr>
        <w:t>To date, there has been no evaluation of C40 cities’ extent of natural space against the</w:t>
      </w:r>
      <w:r w:rsidR="00C863D4">
        <w:rPr>
          <w:color w:val="000000"/>
          <w:shd w:val="clear" w:color="auto" w:fill="FFFFFF"/>
        </w:rPr>
        <w:t>ir</w:t>
      </w:r>
      <w:r>
        <w:rPr>
          <w:color w:val="000000"/>
          <w:shd w:val="clear" w:color="auto" w:fill="FFFFFF"/>
        </w:rPr>
        <w:t xml:space="preserve"> </w:t>
      </w:r>
      <w:r w:rsidR="00C863D4">
        <w:rPr>
          <w:color w:val="000000"/>
          <w:shd w:val="clear" w:color="auto" w:fill="FFFFFF"/>
        </w:rPr>
        <w:t>UND</w:t>
      </w:r>
      <w:r>
        <w:rPr>
          <w:color w:val="000000"/>
          <w:shd w:val="clear" w:color="auto" w:fill="FFFFFF"/>
        </w:rPr>
        <w:t xml:space="preserve"> targets. </w:t>
      </w:r>
      <w:r w:rsidR="002C66B9">
        <w:rPr>
          <w:color w:val="000000"/>
          <w:shd w:val="clear" w:color="auto" w:fill="FFFFFF"/>
        </w:rPr>
        <w:t>Part of the challenge of measuring progress towards these targets is that they are</w:t>
      </w:r>
      <w:r w:rsidR="00CC1DE2" w:rsidRPr="00E93336">
        <w:rPr>
          <w:color w:val="000000"/>
          <w:shd w:val="clear" w:color="auto" w:fill="FFFFFF"/>
        </w:rPr>
        <w:t xml:space="preserve"> </w:t>
      </w:r>
      <w:r w:rsidR="002C66B9">
        <w:rPr>
          <w:color w:val="000000"/>
          <w:shd w:val="clear" w:color="auto" w:fill="FFFFFF"/>
        </w:rPr>
        <w:t>framed</w:t>
      </w:r>
      <w:r w:rsidR="00CC1DE2" w:rsidRPr="00E93336">
        <w:rPr>
          <w:color w:val="000000"/>
          <w:shd w:val="clear" w:color="auto" w:fill="FFFFFF"/>
        </w:rPr>
        <w:t xml:space="preserve"> in broader terms</w:t>
      </w:r>
      <w:r w:rsidR="00CC1DE2">
        <w:rPr>
          <w:color w:val="000000"/>
          <w:shd w:val="clear" w:color="auto" w:fill="FFFFFF"/>
        </w:rPr>
        <w:t xml:space="preserve"> that don’t align </w:t>
      </w:r>
      <w:r w:rsidR="00831C29">
        <w:rPr>
          <w:color w:val="000000"/>
          <w:shd w:val="clear" w:color="auto" w:fill="FFFFFF"/>
        </w:rPr>
        <w:t xml:space="preserve">well </w:t>
      </w:r>
      <w:r w:rsidR="00CC1DE2">
        <w:rPr>
          <w:color w:val="000000"/>
          <w:shd w:val="clear" w:color="auto" w:fill="FFFFFF"/>
        </w:rPr>
        <w:t xml:space="preserve">with the </w:t>
      </w:r>
      <w:r w:rsidR="002C66B9">
        <w:rPr>
          <w:color w:val="000000"/>
          <w:shd w:val="clear" w:color="auto" w:fill="FFFFFF"/>
        </w:rPr>
        <w:t>natural space</w:t>
      </w:r>
      <w:r w:rsidR="00CC1DE2">
        <w:rPr>
          <w:color w:val="000000"/>
          <w:shd w:val="clear" w:color="auto" w:fill="FFFFFF"/>
        </w:rPr>
        <w:t xml:space="preserve"> metrics used in the health literature</w:t>
      </w:r>
      <w:r w:rsidR="00CC1DE2" w:rsidRPr="00E93336">
        <w:rPr>
          <w:color w:val="000000"/>
          <w:shd w:val="clear" w:color="auto" w:fill="FFFFFF"/>
        </w:rPr>
        <w:t>. In this paper,</w:t>
      </w:r>
      <w:r w:rsidR="00CC1DE2">
        <w:rPr>
          <w:color w:val="000000"/>
          <w:shd w:val="clear" w:color="auto" w:fill="FFFFFF"/>
        </w:rPr>
        <w:t xml:space="preserve"> we evaluate urban natural space extents against C40’s UND targets using satellite-based metrics of green and blue space. We then</w:t>
      </w:r>
      <w:r w:rsidR="00CC1DE2" w:rsidRPr="00E93336">
        <w:rPr>
          <w:color w:val="000000"/>
          <w:shd w:val="clear" w:color="auto" w:fill="FFFFFF"/>
        </w:rPr>
        <w:t xml:space="preserve"> </w:t>
      </w:r>
      <w:r w:rsidR="00CC1DE2">
        <w:rPr>
          <w:color w:val="000000"/>
          <w:shd w:val="clear" w:color="auto" w:fill="FFFFFF"/>
        </w:rPr>
        <w:t>convert the natural space targets into a city-specific metric that can be compared directly to the greenspace metric used in the health literature</w:t>
      </w:r>
      <w:r w:rsidR="003437EF">
        <w:rPr>
          <w:color w:val="000000"/>
          <w:shd w:val="clear" w:color="auto" w:fill="FFFFFF"/>
        </w:rPr>
        <w:t>, NDVI</w:t>
      </w:r>
      <w:r w:rsidR="00CC1DE2">
        <w:rPr>
          <w:color w:val="000000"/>
          <w:shd w:val="clear" w:color="auto" w:fill="FFFFFF"/>
        </w:rPr>
        <w:t>.</w:t>
      </w:r>
      <w:r w:rsidR="00CC1DE2" w:rsidRPr="00E93336">
        <w:rPr>
          <w:color w:val="000000"/>
          <w:shd w:val="clear" w:color="auto" w:fill="FFFFFF"/>
        </w:rPr>
        <w:t xml:space="preserve"> </w:t>
      </w:r>
      <w:r w:rsidR="00CC1DE2">
        <w:rPr>
          <w:color w:val="000000"/>
          <w:shd w:val="clear" w:color="auto" w:fill="FFFFFF"/>
        </w:rPr>
        <w:t xml:space="preserve">We conduct our analysis for all 96 cities in the </w:t>
      </w:r>
      <w:r w:rsidR="00CC1DE2" w:rsidRPr="00E93336">
        <w:rPr>
          <w:color w:val="000000"/>
          <w:shd w:val="clear" w:color="auto" w:fill="FFFFFF"/>
        </w:rPr>
        <w:t xml:space="preserve">C40 </w:t>
      </w:r>
      <w:r w:rsidR="00CC1DE2">
        <w:rPr>
          <w:color w:val="000000"/>
          <w:shd w:val="clear" w:color="auto" w:fill="FFFFFF"/>
        </w:rPr>
        <w:t>network, which</w:t>
      </w:r>
      <w:r w:rsidR="00CC1DE2" w:rsidRPr="00E93336">
        <w:rPr>
          <w:color w:val="000000"/>
          <w:shd w:val="clear" w:color="auto" w:fill="FFFFFF"/>
        </w:rPr>
        <w:t xml:space="preserve"> account for</w:t>
      </w:r>
      <w:r w:rsidR="00CC1DE2">
        <w:rPr>
          <w:color w:val="000000"/>
          <w:shd w:val="clear" w:color="auto" w:fill="FFFFFF"/>
        </w:rPr>
        <w:t xml:space="preserve"> a total of</w:t>
      </w:r>
      <w:r w:rsidR="00CC1DE2" w:rsidRPr="00E93336">
        <w:rPr>
          <w:color w:val="000000"/>
          <w:shd w:val="clear" w:color="auto" w:fill="FFFFFF"/>
        </w:rPr>
        <w:t xml:space="preserve"> 291 million residents</w:t>
      </w:r>
      <w:r w:rsidR="00701E08">
        <w:rPr>
          <w:color w:val="000000"/>
          <w:shd w:val="clear" w:color="auto" w:fill="FFFFFF"/>
        </w:rPr>
        <w:t xml:space="preserve">, </w:t>
      </w:r>
      <w:r w:rsidR="00CC1DE2" w:rsidRPr="00E93336">
        <w:rPr>
          <w:color w:val="000000"/>
          <w:shd w:val="clear" w:color="auto" w:fill="FFFFFF"/>
        </w:rPr>
        <w:t xml:space="preserve">1,747 megatons of greenhouse gas emissions and a gross domestic product of nearly $11 billion </w:t>
      </w:r>
      <w:r w:rsidR="00CC1DE2" w:rsidRPr="00E93336">
        <w:rPr>
          <w:color w:val="000000"/>
          <w:shd w:val="clear" w:color="auto" w:fill="FFFFFF"/>
        </w:rPr>
        <w:fldChar w:fldCharType="begin"/>
      </w:r>
      <w:r w:rsidR="00CC1DE2">
        <w:rPr>
          <w:color w:val="000000"/>
          <w:shd w:val="clear" w:color="auto" w:fill="FFFFFF"/>
        </w:rPr>
        <w:instrText xml:space="preserve"> ADDIN ZOTERO_ITEM CSL_CITATION {"citationID":"mCpSRzgO","properties":{"formattedCitation":"(Hoornweg et al., 2020)","plainCitation":"(Hoornweg et al., 2020)","noteIndex":0},"citationItems":[{"id":50,"uris":["http://zotero.org/users/10202395/items/YQP93BN8"],"itemData":{"id":50,"type":"article-journal","abstract":"Cities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CC1DE2" w:rsidRPr="00E93336">
        <w:rPr>
          <w:color w:val="000000"/>
          <w:shd w:val="clear" w:color="auto" w:fill="FFFFFF"/>
        </w:rPr>
        <w:fldChar w:fldCharType="separate"/>
      </w:r>
      <w:r w:rsidR="00CC1DE2">
        <w:rPr>
          <w:noProof/>
          <w:color w:val="000000"/>
          <w:shd w:val="clear" w:color="auto" w:fill="FFFFFF"/>
        </w:rPr>
        <w:t>(Hoornweg et al., 2020)</w:t>
      </w:r>
      <w:r w:rsidR="00CC1DE2" w:rsidRPr="00E93336">
        <w:rPr>
          <w:color w:val="000000"/>
          <w:shd w:val="clear" w:color="auto" w:fill="FFFFFF"/>
        </w:rPr>
        <w:fldChar w:fldCharType="end"/>
      </w:r>
      <w:r w:rsidR="00CC1DE2" w:rsidRPr="00E93336">
        <w:rPr>
          <w:color w:val="000000"/>
          <w:shd w:val="clear" w:color="auto" w:fill="FFFFFF"/>
        </w:rPr>
        <w:t xml:space="preserve">. </w:t>
      </w:r>
      <w:r w:rsidR="00CC1DE2">
        <w:rPr>
          <w:color w:val="000000"/>
          <w:shd w:val="clear" w:color="auto" w:fill="FFFFFF"/>
        </w:rPr>
        <w:t>The crosswalk we create between the UND targets and estimates of natural space on the NDVI scale make</w:t>
      </w:r>
      <w:r w:rsidR="003437EF">
        <w:rPr>
          <w:color w:val="000000"/>
          <w:shd w:val="clear" w:color="auto" w:fill="FFFFFF"/>
        </w:rPr>
        <w:t>s</w:t>
      </w:r>
      <w:r w:rsidR="00CC1DE2">
        <w:rPr>
          <w:color w:val="000000"/>
          <w:shd w:val="clear" w:color="auto" w:fill="FFFFFF"/>
        </w:rPr>
        <w:t xml:space="preserve"> it possible to quantify the health gains from achieving these targets. The methods we use to convert these goals</w:t>
      </w:r>
      <w:r w:rsidR="00C81786">
        <w:rPr>
          <w:color w:val="000000"/>
          <w:shd w:val="clear" w:color="auto" w:fill="FFFFFF"/>
        </w:rPr>
        <w:t xml:space="preserve"> to the NDVI scale</w:t>
      </w:r>
      <w:r w:rsidR="00CC1DE2">
        <w:rPr>
          <w:color w:val="000000"/>
          <w:shd w:val="clear" w:color="auto" w:fill="FFFFFF"/>
        </w:rPr>
        <w:t xml:space="preserve"> could </w:t>
      </w:r>
      <w:r w:rsidR="00FC4836">
        <w:rPr>
          <w:color w:val="000000"/>
          <w:shd w:val="clear" w:color="auto" w:fill="FFFFFF"/>
        </w:rPr>
        <w:t xml:space="preserve">also </w:t>
      </w:r>
      <w:r w:rsidR="00CC1DE2">
        <w:rPr>
          <w:color w:val="000000"/>
          <w:shd w:val="clear" w:color="auto" w:fill="FFFFFF"/>
        </w:rPr>
        <w:t xml:space="preserve">be applied to </w:t>
      </w:r>
      <w:r w:rsidR="00C81786">
        <w:rPr>
          <w:color w:val="000000"/>
          <w:shd w:val="clear" w:color="auto" w:fill="FFFFFF"/>
        </w:rPr>
        <w:t xml:space="preserve">evaluate progress towards </w:t>
      </w:r>
      <w:r w:rsidR="00CC1DE2">
        <w:rPr>
          <w:color w:val="000000"/>
          <w:shd w:val="clear" w:color="auto" w:fill="FFFFFF"/>
        </w:rPr>
        <w:t>additional policy targets aimed at expanding the amount of and access to urban nature.</w:t>
      </w:r>
    </w:p>
    <w:p w14:paraId="64B21FCC" w14:textId="77777777" w:rsidR="0063213D" w:rsidRDefault="0063213D" w:rsidP="0063213D">
      <w:pPr>
        <w:rPr>
          <w:color w:val="000000"/>
          <w:shd w:val="clear" w:color="auto" w:fill="FFFFFF"/>
        </w:rPr>
      </w:pPr>
    </w:p>
    <w:p w14:paraId="4661A53D" w14:textId="77777777" w:rsidR="00015ABF" w:rsidRDefault="0063213D" w:rsidP="00015ABF">
      <w:pPr>
        <w:pStyle w:val="subheader"/>
        <w:numPr>
          <w:ilvl w:val="0"/>
          <w:numId w:val="5"/>
        </w:numPr>
        <w:tabs>
          <w:tab w:val="num" w:pos="360"/>
        </w:tabs>
        <w:ind w:left="0" w:firstLine="0"/>
        <w:rPr>
          <w:b/>
          <w:bCs/>
          <w:i w:val="0"/>
          <w:iCs w:val="0"/>
        </w:rPr>
      </w:pPr>
      <w:bookmarkStart w:id="7" w:name="_Toc130419142"/>
      <w:r w:rsidRPr="00983CC3">
        <w:rPr>
          <w:b/>
          <w:bCs/>
          <w:i w:val="0"/>
          <w:iCs w:val="0"/>
        </w:rPr>
        <w:t>Methods</w:t>
      </w:r>
      <w:bookmarkEnd w:id="7"/>
    </w:p>
    <w:p w14:paraId="1494B7B3" w14:textId="77777777" w:rsidR="006713CA" w:rsidRDefault="0063213D" w:rsidP="006713CA">
      <w:pPr>
        <w:ind w:firstLine="720"/>
        <w:rPr>
          <w:shd w:val="clear" w:color="auto" w:fill="FFFFFF"/>
        </w:rPr>
      </w:pPr>
      <w:r w:rsidRPr="00015ABF">
        <w:rPr>
          <w:shd w:val="clear" w:color="auto" w:fill="FFFFFF"/>
        </w:rPr>
        <w:t>We characterized each of the 96 C40 cities’ extent and distribution of natural space using satellite derived NDVI and landcover data</w:t>
      </w:r>
      <w:r w:rsidR="00353C6F">
        <w:rPr>
          <w:shd w:val="clear" w:color="auto" w:fill="FFFFFF"/>
        </w:rPr>
        <w:t xml:space="preserve"> (Fig. 1)</w:t>
      </w:r>
      <w:r w:rsidRPr="00015ABF">
        <w:rPr>
          <w:shd w:val="clear" w:color="auto" w:fill="FFFFFF"/>
        </w:rPr>
        <w:t xml:space="preserve">. We </w:t>
      </w:r>
      <w:r w:rsidR="00D140C3" w:rsidRPr="00015ABF">
        <w:rPr>
          <w:shd w:val="clear" w:color="auto" w:fill="FFFFFF"/>
        </w:rPr>
        <w:t xml:space="preserve">developed and analyzed two </w:t>
      </w:r>
      <w:r w:rsidR="00FE2CB3" w:rsidRPr="00015ABF">
        <w:rPr>
          <w:shd w:val="clear" w:color="auto" w:fill="FFFFFF"/>
        </w:rPr>
        <w:t>natural space</w:t>
      </w:r>
      <w:r w:rsidR="00D140C3" w:rsidRPr="00015ABF">
        <w:rPr>
          <w:shd w:val="clear" w:color="auto" w:fill="FFFFFF"/>
        </w:rPr>
        <w:t xml:space="preserve"> metrics considering: 1) greenspace only, and 2) </w:t>
      </w:r>
      <w:commentRangeStart w:id="8"/>
      <w:r w:rsidR="00D140C3" w:rsidRPr="00015ABF">
        <w:rPr>
          <w:shd w:val="clear" w:color="auto" w:fill="FFFFFF"/>
        </w:rPr>
        <w:t>total natural space</w:t>
      </w:r>
      <w:commentRangeEnd w:id="8"/>
      <w:r w:rsidR="0087469D">
        <w:rPr>
          <w:rStyle w:val="CommentReference"/>
        </w:rPr>
        <w:commentReference w:id="8"/>
      </w:r>
      <w:r w:rsidR="00D140C3" w:rsidRPr="00015ABF">
        <w:rPr>
          <w:shd w:val="clear" w:color="auto" w:fill="FFFFFF"/>
        </w:rPr>
        <w:t>, inclusive of both green</w:t>
      </w:r>
      <w:r w:rsidR="003617C8" w:rsidRPr="00015ABF">
        <w:rPr>
          <w:shd w:val="clear" w:color="auto" w:fill="FFFFFF"/>
        </w:rPr>
        <w:t xml:space="preserve"> and blue </w:t>
      </w:r>
      <w:r w:rsidR="00D140C3" w:rsidRPr="00015ABF">
        <w:rPr>
          <w:shd w:val="clear" w:color="auto" w:fill="FFFFFF"/>
        </w:rPr>
        <w:t>space</w:t>
      </w:r>
      <w:r w:rsidR="003617C8" w:rsidRPr="00015ABF">
        <w:rPr>
          <w:shd w:val="clear" w:color="auto" w:fill="FFFFFF"/>
        </w:rPr>
        <w:t xml:space="preserve">s. </w:t>
      </w:r>
      <w:r w:rsidRPr="00015ABF">
        <w:rPr>
          <w:shd w:val="clear" w:color="auto" w:fill="FFFFFF"/>
        </w:rPr>
        <w:t>We then evaluate</w:t>
      </w:r>
      <w:r w:rsidR="00D140C3" w:rsidRPr="00015ABF">
        <w:rPr>
          <w:shd w:val="clear" w:color="auto" w:fill="FFFFFF"/>
        </w:rPr>
        <w:t>d</w:t>
      </w:r>
      <w:r w:rsidRPr="00015ABF">
        <w:rPr>
          <w:shd w:val="clear" w:color="auto" w:fill="FFFFFF"/>
        </w:rPr>
        <w:t xml:space="preserve"> each city’s current extent and distribution of natural space against both UND targets</w:t>
      </w:r>
      <w:r w:rsidR="00E2324D" w:rsidRPr="00015ABF">
        <w:rPr>
          <w:shd w:val="clear" w:color="auto" w:fill="FFFFFF"/>
        </w:rPr>
        <w:t xml:space="preserve">, Quality Total Cover </w:t>
      </w:r>
      <w:r w:rsidR="0032244E">
        <w:rPr>
          <w:shd w:val="clear" w:color="auto" w:fill="FFFFFF"/>
        </w:rPr>
        <w:t xml:space="preserve">(focused on greenspace) </w:t>
      </w:r>
      <w:r w:rsidR="00E2324D" w:rsidRPr="00015ABF">
        <w:rPr>
          <w:shd w:val="clear" w:color="auto" w:fill="FFFFFF"/>
        </w:rPr>
        <w:t>and Equitable Spatial Distribution</w:t>
      </w:r>
      <w:r w:rsidR="0032244E">
        <w:rPr>
          <w:shd w:val="clear" w:color="auto" w:fill="FFFFFF"/>
        </w:rPr>
        <w:t xml:space="preserve"> (focused on total natural space)</w:t>
      </w:r>
      <w:r w:rsidRPr="00015ABF">
        <w:rPr>
          <w:shd w:val="clear" w:color="auto" w:fill="FFFFFF"/>
        </w:rPr>
        <w:t xml:space="preserve">. Finally, we regressed the </w:t>
      </w:r>
      <w:r w:rsidR="0032244E">
        <w:rPr>
          <w:shd w:val="clear" w:color="auto" w:fill="FFFFFF"/>
        </w:rPr>
        <w:t xml:space="preserve">natural space estimates using </w:t>
      </w:r>
      <w:r w:rsidRPr="00015ABF">
        <w:rPr>
          <w:shd w:val="clear" w:color="auto" w:fill="FFFFFF"/>
        </w:rPr>
        <w:t>landcover</w:t>
      </w:r>
      <w:r w:rsidR="0032244E">
        <w:rPr>
          <w:shd w:val="clear" w:color="auto" w:fill="FFFFFF"/>
        </w:rPr>
        <w:t xml:space="preserve"> and </w:t>
      </w:r>
      <w:r w:rsidRPr="00015ABF">
        <w:rPr>
          <w:shd w:val="clear" w:color="auto" w:fill="FFFFFF"/>
        </w:rPr>
        <w:t>NDVI</w:t>
      </w:r>
      <w:r w:rsidR="0032244E">
        <w:rPr>
          <w:shd w:val="clear" w:color="auto" w:fill="FFFFFF"/>
        </w:rPr>
        <w:t xml:space="preserve"> data</w:t>
      </w:r>
      <w:r w:rsidRPr="00015ABF">
        <w:rPr>
          <w:shd w:val="clear" w:color="auto" w:fill="FFFFFF"/>
        </w:rPr>
        <w:t xml:space="preserve"> to estimate the </w:t>
      </w:r>
      <w:r w:rsidR="0032244E">
        <w:rPr>
          <w:shd w:val="clear" w:color="auto" w:fill="FFFFFF"/>
        </w:rPr>
        <w:t xml:space="preserve">city-specific </w:t>
      </w:r>
      <w:r w:rsidRPr="00015ABF">
        <w:rPr>
          <w:shd w:val="clear" w:color="auto" w:fill="FFFFFF"/>
        </w:rPr>
        <w:t xml:space="preserve">level </w:t>
      </w:r>
      <w:r w:rsidR="00FA577B" w:rsidRPr="00015ABF">
        <w:rPr>
          <w:shd w:val="clear" w:color="auto" w:fill="FFFFFF"/>
        </w:rPr>
        <w:t xml:space="preserve">of natural space </w:t>
      </w:r>
      <w:r w:rsidRPr="00015ABF">
        <w:rPr>
          <w:shd w:val="clear" w:color="auto" w:fill="FFFFFF"/>
        </w:rPr>
        <w:t xml:space="preserve">needed to reach each </w:t>
      </w:r>
      <w:r w:rsidR="00D140C3" w:rsidRPr="00015ABF">
        <w:rPr>
          <w:shd w:val="clear" w:color="auto" w:fill="FFFFFF"/>
        </w:rPr>
        <w:t xml:space="preserve">UND </w:t>
      </w:r>
      <w:r w:rsidRPr="00015ABF">
        <w:rPr>
          <w:shd w:val="clear" w:color="auto" w:fill="FFFFFF"/>
        </w:rPr>
        <w:t>target</w:t>
      </w:r>
      <w:r w:rsidR="00FA577B" w:rsidRPr="00015ABF">
        <w:rPr>
          <w:shd w:val="clear" w:color="auto" w:fill="FFFFFF"/>
        </w:rPr>
        <w:t xml:space="preserve"> on the NDVI scale</w:t>
      </w:r>
      <w:r w:rsidRPr="00015ABF">
        <w:rPr>
          <w:shd w:val="clear" w:color="auto" w:fill="FFFFFF"/>
        </w:rPr>
        <w:t xml:space="preserve">. </w:t>
      </w:r>
      <w:r w:rsidR="007E46F0">
        <w:rPr>
          <w:shd w:val="clear" w:color="auto" w:fill="FFFFFF"/>
        </w:rPr>
        <w:t xml:space="preserve">The regression inputs, in map format, </w:t>
      </w:r>
      <w:r w:rsidR="000E3CA6">
        <w:rPr>
          <w:shd w:val="clear" w:color="auto" w:fill="FFFFFF"/>
        </w:rPr>
        <w:t>are</w:t>
      </w:r>
      <w:r w:rsidR="007E46F0">
        <w:rPr>
          <w:shd w:val="clear" w:color="auto" w:fill="FFFFFF"/>
        </w:rPr>
        <w:t xml:space="preserve"> shown in </w:t>
      </w:r>
      <w:r w:rsidR="004438D7">
        <w:rPr>
          <w:shd w:val="clear" w:color="auto" w:fill="FFFFFF"/>
        </w:rPr>
        <w:t xml:space="preserve">the Supporting Information </w:t>
      </w:r>
      <w:r w:rsidR="007E46F0">
        <w:rPr>
          <w:shd w:val="clear" w:color="auto" w:fill="FFFFFF"/>
        </w:rPr>
        <w:t>for an example city, Washington, DC</w:t>
      </w:r>
      <w:r w:rsidR="004438D7">
        <w:rPr>
          <w:shd w:val="clear" w:color="auto" w:fill="FFFFFF"/>
        </w:rPr>
        <w:t xml:space="preserve"> (Figure S1)</w:t>
      </w:r>
      <w:r w:rsidR="007E46F0">
        <w:rPr>
          <w:shd w:val="clear" w:color="auto" w:fill="FFFFFF"/>
        </w:rPr>
        <w:t>.</w:t>
      </w:r>
    </w:p>
    <w:p w14:paraId="05312F5C" w14:textId="019D4CF9" w:rsidR="006713CA" w:rsidRPr="006713CA" w:rsidRDefault="00EF28CF" w:rsidP="006713CA">
      <w:pPr>
        <w:ind w:firstLine="720"/>
        <w:rPr>
          <w:shd w:val="clear" w:color="auto" w:fill="FFFFFF"/>
        </w:rPr>
      </w:pPr>
      <w:r>
        <w:rPr>
          <w:noProof/>
          <w:shd w:val="clear" w:color="auto" w:fill="FFFFFF"/>
        </w:rPr>
        <w:lastRenderedPageBreak/>
        <w:drawing>
          <wp:anchor distT="0" distB="0" distL="114300" distR="114300" simplePos="0" relativeHeight="251699200" behindDoc="1" locked="0" layoutInCell="1" allowOverlap="1" wp14:anchorId="45B242CC" wp14:editId="70A2D404">
            <wp:simplePos x="0" y="0"/>
            <wp:positionH relativeFrom="column">
              <wp:posOffset>-13335</wp:posOffset>
            </wp:positionH>
            <wp:positionV relativeFrom="paragraph">
              <wp:posOffset>2336800</wp:posOffset>
            </wp:positionV>
            <wp:extent cx="6365875" cy="2870200"/>
            <wp:effectExtent l="0" t="0" r="0" b="0"/>
            <wp:wrapTight wrapText="bothSides">
              <wp:wrapPolygon edited="0">
                <wp:start x="0" y="0"/>
                <wp:lineTo x="0" y="21504"/>
                <wp:lineTo x="21546" y="21504"/>
                <wp:lineTo x="21546" y="0"/>
                <wp:lineTo x="0" y="0"/>
              </wp:wrapPolygon>
            </wp:wrapTight>
            <wp:docPr id="2054279538" name="Picture 5" descr="A diagram of spac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9538" name="Picture 5" descr="A diagram of space distribution&#10;&#10;Description automatically generated"/>
                    <pic:cNvPicPr/>
                  </pic:nvPicPr>
                  <pic:blipFill rotWithShape="1">
                    <a:blip r:embed="rId15">
                      <a:extLst>
                        <a:ext uri="{28A0092B-C50C-407E-A947-70E740481C1C}">
                          <a14:useLocalDpi xmlns:a14="http://schemas.microsoft.com/office/drawing/2010/main" val="0"/>
                        </a:ext>
                      </a:extLst>
                    </a:blip>
                    <a:srcRect b="19848"/>
                    <a:stretch/>
                  </pic:blipFill>
                  <pic:spPr bwMode="auto">
                    <a:xfrm>
                      <a:off x="0" y="0"/>
                      <a:ext cx="6365875" cy="287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hd w:val="clear" w:color="auto" w:fill="FFFFFF"/>
        </w:rPr>
        <w:drawing>
          <wp:anchor distT="0" distB="0" distL="114300" distR="114300" simplePos="0" relativeHeight="251700224" behindDoc="1" locked="0" layoutInCell="1" allowOverlap="1" wp14:anchorId="35710BD2" wp14:editId="7EE650D2">
            <wp:simplePos x="0" y="0"/>
            <wp:positionH relativeFrom="column">
              <wp:posOffset>-12700</wp:posOffset>
            </wp:positionH>
            <wp:positionV relativeFrom="paragraph">
              <wp:posOffset>0</wp:posOffset>
            </wp:positionV>
            <wp:extent cx="6363335" cy="2501900"/>
            <wp:effectExtent l="0" t="0" r="0" b="0"/>
            <wp:wrapTight wrapText="bothSides">
              <wp:wrapPolygon edited="0">
                <wp:start x="0" y="0"/>
                <wp:lineTo x="0" y="21490"/>
                <wp:lineTo x="21555" y="21490"/>
                <wp:lineTo x="21555" y="0"/>
                <wp:lineTo x="0" y="0"/>
              </wp:wrapPolygon>
            </wp:wrapTight>
            <wp:docPr id="1627355224" name="Picture 6" descr="A diagram of a green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5224" name="Picture 6" descr="A diagram of a green area&#10;&#10;Description automatically generated"/>
                    <pic:cNvPicPr/>
                  </pic:nvPicPr>
                  <pic:blipFill rotWithShape="1">
                    <a:blip r:embed="rId16">
                      <a:extLst>
                        <a:ext uri="{28A0092B-C50C-407E-A947-70E740481C1C}">
                          <a14:useLocalDpi xmlns:a14="http://schemas.microsoft.com/office/drawing/2010/main" val="0"/>
                        </a:ext>
                      </a:extLst>
                    </a:blip>
                    <a:srcRect b="30104"/>
                    <a:stretch/>
                  </pic:blipFill>
                  <pic:spPr bwMode="auto">
                    <a:xfrm>
                      <a:off x="0" y="0"/>
                      <a:ext cx="6363335" cy="2501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D718E8" w14:textId="372E5208" w:rsidR="005E0BCF" w:rsidRPr="000E5D30" w:rsidRDefault="005E0BCF" w:rsidP="005E0BCF">
      <w:pPr>
        <w:pStyle w:val="subheader"/>
        <w:rPr>
          <w:i w:val="0"/>
          <w:iCs w:val="0"/>
        </w:rPr>
      </w:pPr>
      <w:r w:rsidRPr="000E5D30">
        <w:rPr>
          <w:b/>
          <w:bCs/>
        </w:rPr>
        <w:t xml:space="preserve">Figure 1. </w:t>
      </w:r>
      <w:r w:rsidR="00B852CD" w:rsidRPr="00FC15F2">
        <w:t>Flowchart of</w:t>
      </w:r>
      <w:r w:rsidR="00B852CD">
        <w:rPr>
          <w:b/>
          <w:bCs/>
        </w:rPr>
        <w:t xml:space="preserve"> </w:t>
      </w:r>
      <w:r w:rsidR="00B852CD">
        <w:t>m</w:t>
      </w:r>
      <w:r w:rsidRPr="000E5D30">
        <w:t xml:space="preserve">ethods </w:t>
      </w:r>
      <w:r w:rsidR="00B852CD">
        <w:t xml:space="preserve">used to evaluate whether cities current meet the two Urban Nature Declaration targets and to convert the targets to the NDVI scale. </w:t>
      </w:r>
      <w:r w:rsidR="007B22BC" w:rsidRPr="000E5D30">
        <w:t xml:space="preserve">The colors indicate the spatial resolution of the data. </w:t>
      </w:r>
      <w:r w:rsidRPr="000E5D30">
        <w:t xml:space="preserve">Orange boxes </w:t>
      </w:r>
      <w:r w:rsidR="00EB63B5">
        <w:t xml:space="preserve">indicate analysis of datasets at the </w:t>
      </w:r>
      <w:r w:rsidRPr="000E5D30">
        <w:t>10m resolution, blue 100m resolution, and green boxes city-level.</w:t>
      </w:r>
    </w:p>
    <w:p w14:paraId="05A0FAE6" w14:textId="5C6B0ABA" w:rsidR="00F61961" w:rsidRPr="00015ABF" w:rsidRDefault="00F61961" w:rsidP="005E0BCF">
      <w:pPr>
        <w:rPr>
          <w:b/>
          <w:bCs/>
          <w:shd w:val="clear" w:color="auto" w:fill="FFFFFF"/>
        </w:rPr>
      </w:pPr>
    </w:p>
    <w:p w14:paraId="69E42DA6" w14:textId="46FEE5D8" w:rsidR="0063213D" w:rsidRPr="003436E5" w:rsidRDefault="0063213D" w:rsidP="0063213D">
      <w:pPr>
        <w:ind w:firstLine="720"/>
        <w:rPr>
          <w:b/>
          <w:bCs/>
          <w:shd w:val="clear" w:color="auto" w:fill="FFFFFF"/>
        </w:rPr>
      </w:pPr>
      <w:r w:rsidRPr="00190ED7">
        <w:rPr>
          <w:b/>
          <w:bCs/>
          <w:shd w:val="clear" w:color="auto" w:fill="FFFFFF"/>
        </w:rPr>
        <w:t xml:space="preserve">2.1. </w:t>
      </w:r>
      <w:r>
        <w:rPr>
          <w:b/>
          <w:bCs/>
          <w:shd w:val="clear" w:color="auto" w:fill="FFFFFF"/>
        </w:rPr>
        <w:t xml:space="preserve">Characterizing </w:t>
      </w:r>
      <w:r w:rsidRPr="00520418">
        <w:rPr>
          <w:b/>
          <w:bCs/>
          <w:shd w:val="clear" w:color="auto" w:fill="FFFFFF"/>
        </w:rPr>
        <w:t>urban natural space</w:t>
      </w:r>
      <w:r>
        <w:rPr>
          <w:b/>
          <w:bCs/>
          <w:shd w:val="clear" w:color="auto" w:fill="FFFFFF"/>
        </w:rPr>
        <w:t xml:space="preserve">. </w:t>
      </w:r>
      <w:r w:rsidRPr="00E93336">
        <w:rPr>
          <w:shd w:val="clear" w:color="auto" w:fill="FFFFFF"/>
        </w:rPr>
        <w:t>To characterize greenspace</w:t>
      </w:r>
      <w:r>
        <w:rPr>
          <w:shd w:val="clear" w:color="auto" w:fill="FFFFFF"/>
        </w:rPr>
        <w:t xml:space="preserve"> for each city</w:t>
      </w:r>
      <w:r w:rsidRPr="00E93336">
        <w:rPr>
          <w:shd w:val="clear" w:color="auto" w:fill="FFFFFF"/>
        </w:rPr>
        <w:t xml:space="preserve">, we used two </w:t>
      </w:r>
      <w:r w:rsidR="008048D2">
        <w:rPr>
          <w:shd w:val="clear" w:color="auto" w:fill="FFFFFF"/>
        </w:rPr>
        <w:t>global, 10m x 10m gridded</w:t>
      </w:r>
      <w:r w:rsidR="008048D2" w:rsidRPr="00E93336">
        <w:rPr>
          <w:shd w:val="clear" w:color="auto" w:fill="FFFFFF"/>
        </w:rPr>
        <w:t xml:space="preserve"> </w:t>
      </w:r>
      <w:r w:rsidRPr="008D1B07">
        <w:rPr>
          <w:shd w:val="clear" w:color="auto" w:fill="FFFFFF"/>
        </w:rPr>
        <w:t>datasets</w:t>
      </w:r>
      <w:r w:rsidR="008048D2">
        <w:rPr>
          <w:shd w:val="clear" w:color="auto" w:fill="FFFFFF"/>
        </w:rPr>
        <w:t xml:space="preserve"> for 2020</w:t>
      </w:r>
      <w:r w:rsidRPr="008D1B07">
        <w:rPr>
          <w:shd w:val="clear" w:color="auto" w:fill="FFFFFF"/>
        </w:rPr>
        <w:t>:</w:t>
      </w:r>
      <w:r w:rsidRPr="00E93336">
        <w:rPr>
          <w:shd w:val="clear" w:color="auto" w:fill="FFFFFF"/>
        </w:rPr>
        <w:t xml:space="preserve"> </w:t>
      </w:r>
      <w:r>
        <w:rPr>
          <w:shd w:val="clear" w:color="auto" w:fill="FFFFFF"/>
        </w:rPr>
        <w:t xml:space="preserve">(1) </w:t>
      </w:r>
      <w:r w:rsidRPr="00E93336">
        <w:rPr>
          <w:shd w:val="clear" w:color="auto" w:fill="FFFFFF"/>
        </w:rPr>
        <w:t xml:space="preserve">the European Space Agency’s (ESA) </w:t>
      </w:r>
      <w:r>
        <w:rPr>
          <w:shd w:val="clear" w:color="auto" w:fill="FFFFFF"/>
        </w:rPr>
        <w:t>Copernicus Sentinel</w:t>
      </w:r>
      <w:r w:rsidR="00A0361C">
        <w:rPr>
          <w:shd w:val="clear" w:color="auto" w:fill="FFFFFF"/>
        </w:rPr>
        <w:t>-2A</w:t>
      </w:r>
      <w:r>
        <w:rPr>
          <w:shd w:val="clear" w:color="auto" w:fill="FFFFFF"/>
        </w:rPr>
        <w:t xml:space="preserve"> </w:t>
      </w:r>
      <w:r w:rsidRPr="00E93336">
        <w:rPr>
          <w:shd w:val="clear" w:color="auto" w:fill="FFFFFF"/>
        </w:rPr>
        <w:t>satellite images</w:t>
      </w:r>
      <w:r>
        <w:rPr>
          <w:shd w:val="clear" w:color="auto" w:fill="FFFFFF"/>
        </w:rPr>
        <w:t xml:space="preserve"> (ESA, 2020)</w:t>
      </w:r>
      <w:r w:rsidR="00CD22F1">
        <w:rPr>
          <w:shd w:val="clear" w:color="auto" w:fill="FFFFFF"/>
        </w:rPr>
        <w:t xml:space="preserve"> to calculate NDVI</w:t>
      </w:r>
      <w:r w:rsidRPr="00E93336">
        <w:rPr>
          <w:shd w:val="clear" w:color="auto" w:fill="FFFFFF"/>
        </w:rPr>
        <w:t xml:space="preserve">, and </w:t>
      </w:r>
      <w:r>
        <w:rPr>
          <w:shd w:val="clear" w:color="auto" w:fill="FFFFFF"/>
        </w:rPr>
        <w:t xml:space="preserve">(2) </w:t>
      </w:r>
      <w:r w:rsidR="008048D2">
        <w:rPr>
          <w:shd w:val="clear" w:color="auto" w:fill="FFFFFF"/>
        </w:rPr>
        <w:t>land classification</w:t>
      </w:r>
      <w:r w:rsidR="00F6424B">
        <w:rPr>
          <w:shd w:val="clear" w:color="auto" w:fill="FFFFFF"/>
        </w:rPr>
        <w:t>s</w:t>
      </w:r>
      <w:r w:rsidR="008048D2">
        <w:rPr>
          <w:shd w:val="clear" w:color="auto" w:fill="FFFFFF"/>
        </w:rPr>
        <w:t xml:space="preserve"> from </w:t>
      </w:r>
      <w:r w:rsidRPr="00E93336">
        <w:rPr>
          <w:shd w:val="clear" w:color="auto" w:fill="FFFFFF"/>
        </w:rPr>
        <w:t>t</w:t>
      </w:r>
      <w:r>
        <w:rPr>
          <w:shd w:val="clear" w:color="auto" w:fill="FFFFFF"/>
        </w:rPr>
        <w:t>he</w:t>
      </w:r>
      <w:r w:rsidRPr="008B14FB">
        <w:rPr>
          <w:shd w:val="clear" w:color="auto" w:fill="FFFFFF"/>
        </w:rPr>
        <w:t xml:space="preserve"> </w:t>
      </w:r>
      <w:r w:rsidRPr="00E93336">
        <w:rPr>
          <w:shd w:val="clear" w:color="auto" w:fill="FFFFFF"/>
        </w:rPr>
        <w:t>ESA</w:t>
      </w:r>
      <w:r>
        <w:rPr>
          <w:shd w:val="clear" w:color="auto" w:fill="FFFFFF"/>
        </w:rPr>
        <w:t>’s</w:t>
      </w:r>
      <w:r w:rsidRPr="00E93336">
        <w:rPr>
          <w:shd w:val="clear" w:color="auto" w:fill="FFFFFF"/>
        </w:rPr>
        <w:t xml:space="preserve"> </w:t>
      </w:r>
      <w:proofErr w:type="spellStart"/>
      <w:r w:rsidRPr="00E93336">
        <w:rPr>
          <w:shd w:val="clear" w:color="auto" w:fill="FFFFFF"/>
        </w:rPr>
        <w:t>WorldCover</w:t>
      </w:r>
      <w:proofErr w:type="spellEnd"/>
      <w:r w:rsidRPr="00E93336">
        <w:rPr>
          <w:shd w:val="clear" w:color="auto" w:fill="FFFFFF"/>
        </w:rPr>
        <w:t xml:space="preserve"> data set</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{"citationID":"09bMH783","properties":{"formattedCitation":"(Zanaga, Daniele et al., 2021)","plainCitation":"(Zanaga, Daniele et al., 2021)","noteIndex":0},"citationItems":[{"id":446,"uris":["http://zotero.org/users/10202395/items/8A5MVP2Y"],"itemData":{"id":446,"type":"dataset","abstract":"&lt;strong&gt;ESA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Pr>
          <w:shd w:val="clear" w:color="auto" w:fill="FFFFFF"/>
        </w:rPr>
        <w:fldChar w:fldCharType="separate"/>
      </w:r>
      <w:r>
        <w:rPr>
          <w:noProof/>
          <w:shd w:val="clear" w:color="auto" w:fill="FFFFFF"/>
        </w:rPr>
        <w:t>(Zanaga, Daniele et al., 2021)</w:t>
      </w:r>
      <w:r>
        <w:rPr>
          <w:shd w:val="clear" w:color="auto" w:fill="FFFFFF"/>
        </w:rPr>
        <w:fldChar w:fldCharType="end"/>
      </w:r>
      <w:r w:rsidRPr="00E93336">
        <w:rPr>
          <w:shd w:val="clear" w:color="auto" w:fill="FFFFFF"/>
        </w:rPr>
        <w:fldChar w:fldCharType="begin"/>
      </w:r>
      <w:r>
        <w:rPr>
          <w:shd w:val="clear" w:color="auto" w:fill="FFFFFF"/>
        </w:rPr>
        <w:instrText xml:space="preserve"> ADDIN ZOTERO_ITEM CSL_CITATION {"citationID":"4oMsmkyb","properties":{"formattedCitation":"(Chander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Pr="00E93336">
        <w:rPr>
          <w:shd w:val="clear" w:color="auto" w:fill="FFFFFF"/>
        </w:rPr>
        <w:fldChar w:fldCharType="end"/>
      </w:r>
      <w:r w:rsidRPr="00E93336">
        <w:rPr>
          <w:shd w:val="clear" w:color="auto" w:fill="FFFFFF"/>
        </w:rPr>
        <w:t xml:space="preserve">. </w:t>
      </w:r>
    </w:p>
    <w:p w14:paraId="71B83588" w14:textId="5686DBD3" w:rsidR="0063213D" w:rsidRDefault="0063213D" w:rsidP="0063213D">
      <w:pPr>
        <w:rPr>
          <w:shd w:val="clear" w:color="auto" w:fill="FFFFFF"/>
        </w:rPr>
      </w:pPr>
    </w:p>
    <w:p w14:paraId="18C72B6A" w14:textId="2BE89017" w:rsidR="00C53A5A" w:rsidRDefault="00C26476" w:rsidP="0063213D">
      <w:pPr>
        <w:ind w:firstLine="720"/>
        <w:rPr>
          <w:shd w:val="clear" w:color="auto" w:fill="FFFFFF"/>
        </w:rPr>
      </w:pPr>
      <w:r>
        <w:rPr>
          <w:shd w:val="clear" w:color="auto" w:fill="FFFFFF"/>
        </w:rPr>
        <w:t>To estimate greenspace extent using NDVI</w:t>
      </w:r>
      <w:r w:rsidR="00A0361C">
        <w:rPr>
          <w:shd w:val="clear" w:color="auto" w:fill="FFFFFF"/>
        </w:rPr>
        <w:t>, w</w:t>
      </w:r>
      <w:r w:rsidR="0063213D">
        <w:rPr>
          <w:shd w:val="clear" w:color="auto" w:fill="FFFFFF"/>
        </w:rPr>
        <w:t>e first calculated NDVI using the near infrared (‘B</w:t>
      </w:r>
      <w:r w:rsidR="008A15B4">
        <w:rPr>
          <w:shd w:val="clear" w:color="auto" w:fill="FFFFFF"/>
        </w:rPr>
        <w:t>8</w:t>
      </w:r>
      <w:r w:rsidR="0063213D">
        <w:rPr>
          <w:shd w:val="clear" w:color="auto" w:fill="FFFFFF"/>
        </w:rPr>
        <w:t>’) and visible</w:t>
      </w:r>
      <w:r w:rsidR="008A15B4">
        <w:rPr>
          <w:shd w:val="clear" w:color="auto" w:fill="FFFFFF"/>
        </w:rPr>
        <w:t xml:space="preserve"> </w:t>
      </w:r>
      <w:r w:rsidR="0063213D">
        <w:rPr>
          <w:shd w:val="clear" w:color="auto" w:fill="FFFFFF"/>
        </w:rPr>
        <w:t>light (‘B</w:t>
      </w:r>
      <w:r w:rsidR="008A15B4">
        <w:rPr>
          <w:shd w:val="clear" w:color="auto" w:fill="FFFFFF"/>
        </w:rPr>
        <w:t>4</w:t>
      </w:r>
      <w:r w:rsidR="0063213D">
        <w:rPr>
          <w:shd w:val="clear" w:color="auto" w:fill="FFFFFF"/>
        </w:rPr>
        <w:t>’) bands</w:t>
      </w:r>
      <w:r w:rsidR="00CD22F1">
        <w:rPr>
          <w:shd w:val="clear" w:color="auto" w:fill="FFFFFF"/>
        </w:rPr>
        <w:t xml:space="preserve"> (Equation </w:t>
      </w:r>
      <w:r w:rsidR="00C53A5A">
        <w:rPr>
          <w:shd w:val="clear" w:color="auto" w:fill="FFFFFF"/>
        </w:rPr>
        <w:t>1</w:t>
      </w:r>
      <w:r w:rsidR="00CD22F1">
        <w:rPr>
          <w:shd w:val="clear" w:color="auto" w:fill="FFFFFF"/>
        </w:rPr>
        <w:t>;</w:t>
      </w:r>
      <w:r w:rsidR="00A3531D">
        <w:rPr>
          <w:shd w:val="clear" w:color="auto" w:fill="FFFFFF"/>
        </w:rPr>
        <w:t xml:space="preserve"> </w:t>
      </w:r>
      <w:r w:rsidR="00A3531D">
        <w:rPr>
          <w:shd w:val="clear" w:color="auto" w:fill="FFFFFF"/>
        </w:rPr>
        <w:fldChar w:fldCharType="begin"/>
      </w:r>
      <w:r w:rsidR="00A3531D">
        <w:rPr>
          <w:shd w:val="clear" w:color="auto" w:fill="FFFFFF"/>
        </w:rPr>
        <w:instrText xml:space="preserve"> ADDIN ZOTERO_ITEM CSL_CITATION {"citationID":"UZRWzrTG","properties":{"formattedCitation":"(Rouse et al., 1974)","plainCitation":"(Rouse et al., 1974)","noteIndex":0},"citationItems":[{"id":539,"uris":["http://zotero.org/users/10202395/items/I8985GVJ"],"itemData":{"id":539,"type":"article-journal","abstract":"The Great Plains Corridor rangeland project being conducted at Texas A&amp;M University utilizes natural vegetation systems as phenological indicators of seasonal development and climatic effects upon regional growth conditions. A method has been developed for quantitative measurement of vegetation conditions over broad regions using ERTS-1 MSS data. Radiance values recorded in ERTS-1 spectral bands 5 and 7, corrected for sun angle, are used to compute a band ratio parameter which is shown to be correlated with aboveground green biomass on rangelands.","language":"en","source":"Zotero","title":"MONITORING VEGETATION SYSTEMS IN THE GREAT PLAINS WITH ERTS","author":[{"family":"Rouse","given":"W"},{"family":"Haas","given":"R H"},{"literal":"Shnell, J A"},{"literal":"Deering, D W"}],"issued":{"date-parts":[["1974"]]}}}],"schema":"https://github.com/citation-style-language/schema/raw/master/csl-citation.json"} </w:instrText>
      </w:r>
      <w:r w:rsidR="00A3531D">
        <w:rPr>
          <w:shd w:val="clear" w:color="auto" w:fill="FFFFFF"/>
        </w:rPr>
        <w:fldChar w:fldCharType="separate"/>
      </w:r>
      <w:r w:rsidR="00A3531D">
        <w:rPr>
          <w:noProof/>
          <w:shd w:val="clear" w:color="auto" w:fill="FFFFFF"/>
        </w:rPr>
        <w:t>Rouse et al., 1974)</w:t>
      </w:r>
      <w:r w:rsidR="00A3531D">
        <w:rPr>
          <w:shd w:val="clear" w:color="auto" w:fill="FFFFFF"/>
        </w:rPr>
        <w:fldChar w:fldCharType="end"/>
      </w:r>
      <w:r w:rsidR="00C53A5A">
        <w:rPr>
          <w:shd w:val="clear" w:color="auto" w:fill="FFFFFF"/>
        </w:rPr>
        <w:t xml:space="preserve">. </w:t>
      </w:r>
    </w:p>
    <w:p w14:paraId="38C5AE8A" w14:textId="6A23D951" w:rsidR="00C53A5A" w:rsidRDefault="00C53A5A" w:rsidP="0063213D">
      <w:pPr>
        <w:ind w:firstLine="720"/>
        <w:rPr>
          <w:shd w:val="clear" w:color="auto" w:fill="FFFFFF"/>
        </w:rPr>
      </w:pPr>
    </w:p>
    <w:p w14:paraId="5401D65D" w14:textId="29C8307A" w:rsidR="00C53A5A" w:rsidRDefault="00C53A5A" w:rsidP="00C53A5A">
      <w:pPr>
        <w:ind w:firstLine="720"/>
        <w:jc w:val="center"/>
        <w:rPr>
          <w:shd w:val="clear" w:color="auto" w:fill="FFFFFF"/>
        </w:rPr>
      </w:pPr>
      <m:oMath>
        <m:r>
          <w:rPr>
            <w:rFonts w:ascii="Cambria Math" w:hAnsi="Cambria Math"/>
            <w:shd w:val="clear" w:color="auto" w:fill="FFFFFF"/>
          </w:rPr>
          <m:t xml:space="preserve">                                   NDVI=(NIR-VIS)/(NIR+VIS)</m:t>
        </m:r>
      </m:oMath>
      <w:r w:rsidR="003A5CAE">
        <w:rPr>
          <w:shd w:val="clear" w:color="auto" w:fill="FFFFFF"/>
        </w:rPr>
        <w:t>,</w:t>
      </w:r>
      <w:r>
        <w:rPr>
          <w:shd w:val="clear" w:color="auto" w:fill="FFFFFF"/>
        </w:rPr>
        <w:tab/>
      </w:r>
      <w:r>
        <w:rPr>
          <w:shd w:val="clear" w:color="auto" w:fill="FFFFFF"/>
        </w:rPr>
        <w:tab/>
      </w:r>
      <w:r>
        <w:rPr>
          <w:shd w:val="clear" w:color="auto" w:fill="FFFFFF"/>
        </w:rPr>
        <w:tab/>
      </w:r>
      <w:r>
        <w:rPr>
          <w:shd w:val="clear" w:color="auto" w:fill="FFFFFF"/>
        </w:rPr>
        <w:tab/>
        <w:t>(1)</w:t>
      </w:r>
    </w:p>
    <w:p w14:paraId="5094E293" w14:textId="2D984472" w:rsidR="003A5CAE" w:rsidRDefault="003A5CAE" w:rsidP="0063213D">
      <w:pPr>
        <w:ind w:firstLine="720"/>
        <w:rPr>
          <w:shd w:val="clear" w:color="auto" w:fill="FFFFFF"/>
        </w:rPr>
      </w:pPr>
    </w:p>
    <w:p w14:paraId="06F2A21A" w14:textId="718C4275" w:rsidR="00CA44BC" w:rsidRDefault="003A5CAE" w:rsidP="00D30EC1">
      <w:pPr>
        <w:rPr>
          <w:shd w:val="clear" w:color="auto" w:fill="FFFFFF"/>
        </w:rPr>
      </w:pPr>
      <w:r>
        <w:rPr>
          <w:shd w:val="clear" w:color="auto" w:fill="FFFFFF"/>
        </w:rPr>
        <w:lastRenderedPageBreak/>
        <w:t xml:space="preserve">where NIR is near infrared and VIS is visible light. </w:t>
      </w:r>
      <w:r w:rsidR="00A0361C">
        <w:rPr>
          <w:shd w:val="clear" w:color="auto" w:fill="FFFFFF"/>
        </w:rPr>
        <w:t xml:space="preserve">Following previous studies </w:t>
      </w:r>
      <w:r w:rsidR="00A0361C">
        <w:rPr>
          <w:shd w:val="clear" w:color="auto" w:fill="FFFFFF"/>
        </w:rPr>
        <w:fldChar w:fldCharType="begin"/>
      </w:r>
      <w:r w:rsidR="00A0361C">
        <w:rPr>
          <w:shd w:val="clear" w:color="auto" w:fill="FFFFFF"/>
        </w:rPr>
        <w:instrText xml:space="preserve"> ADDIN ZOTERO_ITEM CSL_CITATION {"citationID":"Cz3zOGhz","properties":{"formattedCitation":"(Corbane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00A0361C">
        <w:rPr>
          <w:shd w:val="clear" w:color="auto" w:fill="FFFFFF"/>
        </w:rPr>
        <w:fldChar w:fldCharType="separate"/>
      </w:r>
      <w:r w:rsidR="00A0361C">
        <w:t>(Corbane et al., 2020; C. Huang et al., 2021; Lindsay et al., 2022; Pericak et al., 2018; Sonia et al., 2022; You et al., 2021)</w:t>
      </w:r>
      <w:r w:rsidR="00A0361C">
        <w:rPr>
          <w:shd w:val="clear" w:color="auto" w:fill="FFFFFF"/>
        </w:rPr>
        <w:fldChar w:fldCharType="end"/>
      </w:r>
      <w:r w:rsidR="00A0361C">
        <w:rPr>
          <w:shd w:val="clear" w:color="auto" w:fill="FFFFFF"/>
        </w:rPr>
        <w:t>, w</w:t>
      </w:r>
      <w:r w:rsidR="0063213D">
        <w:rPr>
          <w:shd w:val="clear" w:color="auto" w:fill="FFFFFF"/>
        </w:rPr>
        <w:t xml:space="preserve">e then </w:t>
      </w:r>
      <w:r w:rsidR="0063213D" w:rsidRPr="00E93336">
        <w:rPr>
          <w:shd w:val="clear" w:color="auto" w:fill="FFFFFF"/>
        </w:rPr>
        <w:t>selected the greenest value</w:t>
      </w:r>
      <w:r w:rsidR="00A0361C">
        <w:rPr>
          <w:shd w:val="clear" w:color="auto" w:fill="FFFFFF"/>
        </w:rPr>
        <w:t xml:space="preserve"> (highest NDVI)</w:t>
      </w:r>
      <w:r w:rsidR="0063213D" w:rsidRPr="00E93336">
        <w:rPr>
          <w:shd w:val="clear" w:color="auto" w:fill="FFFFFF"/>
        </w:rPr>
        <w:t xml:space="preserve"> from all the 2020 images for each pixel</w:t>
      </w:r>
      <w:r w:rsidR="00A0361C">
        <w:rPr>
          <w:shd w:val="clear" w:color="auto" w:fill="FFFFFF"/>
        </w:rPr>
        <w:t xml:space="preserve"> to eliminate</w:t>
      </w:r>
      <w:r w:rsidR="0063213D" w:rsidRPr="00E93336">
        <w:rPr>
          <w:shd w:val="clear" w:color="auto" w:fill="FFFFFF"/>
        </w:rPr>
        <w:t xml:space="preserve"> cloudy pixels and capture the greenest season across cities in the Northern and Southern hemispheres.</w:t>
      </w:r>
      <w:r w:rsidR="0063213D">
        <w:rPr>
          <w:shd w:val="clear" w:color="auto" w:fill="FFFFFF"/>
        </w:rPr>
        <w:t xml:space="preserve"> </w:t>
      </w:r>
    </w:p>
    <w:p w14:paraId="58C631B8" w14:textId="505497DE" w:rsidR="00CA44BC" w:rsidRDefault="00CA44BC" w:rsidP="0063213D">
      <w:pPr>
        <w:ind w:firstLine="720"/>
        <w:rPr>
          <w:shd w:val="clear" w:color="auto" w:fill="FFFFFF"/>
        </w:rPr>
      </w:pPr>
    </w:p>
    <w:p w14:paraId="42EAA8C1" w14:textId="7D09E428" w:rsidR="0063213D" w:rsidRDefault="00892423" w:rsidP="0063213D">
      <w:pPr>
        <w:ind w:firstLine="720"/>
        <w:rPr>
          <w:shd w:val="clear" w:color="auto" w:fill="FFFFFF"/>
        </w:rPr>
      </w:pPr>
      <w:r>
        <w:rPr>
          <w:shd w:val="clear" w:color="auto" w:fill="FFFFFF"/>
        </w:rPr>
        <w:t>We separately created a binary definition of greenspace using land classifications. W</w:t>
      </w:r>
      <w:r w:rsidR="0063213D">
        <w:rPr>
          <w:shd w:val="clear" w:color="auto" w:fill="FFFFFF"/>
        </w:rPr>
        <w:t xml:space="preserve">e </w:t>
      </w:r>
      <w:r w:rsidR="00A65DF5">
        <w:rPr>
          <w:shd w:val="clear" w:color="auto" w:fill="FFFFFF"/>
        </w:rPr>
        <w:t xml:space="preserve">included seven of the 11 land cover classifications in </w:t>
      </w:r>
      <w:r w:rsidR="0063213D">
        <w:rPr>
          <w:shd w:val="clear" w:color="auto" w:fill="FFFFFF"/>
        </w:rPr>
        <w:t>the</w:t>
      </w:r>
      <w:r w:rsidR="0063213D" w:rsidRPr="00E93336">
        <w:rPr>
          <w:shd w:val="clear" w:color="auto" w:fill="FFFFFF"/>
        </w:rPr>
        <w:t xml:space="preserve"> 2020 ESA </w:t>
      </w:r>
      <w:proofErr w:type="spellStart"/>
      <w:r w:rsidR="0063213D">
        <w:rPr>
          <w:shd w:val="clear" w:color="auto" w:fill="FFFFFF"/>
        </w:rPr>
        <w:t>W</w:t>
      </w:r>
      <w:r w:rsidR="0063213D" w:rsidRPr="00E93336">
        <w:rPr>
          <w:shd w:val="clear" w:color="auto" w:fill="FFFFFF"/>
        </w:rPr>
        <w:t>orld</w:t>
      </w:r>
      <w:r w:rsidR="0063213D">
        <w:rPr>
          <w:shd w:val="clear" w:color="auto" w:fill="FFFFFF"/>
        </w:rPr>
        <w:t>C</w:t>
      </w:r>
      <w:r w:rsidR="0063213D" w:rsidRPr="00E93336">
        <w:rPr>
          <w:shd w:val="clear" w:color="auto" w:fill="FFFFFF"/>
        </w:rPr>
        <w:t>over</w:t>
      </w:r>
      <w:proofErr w:type="spellEnd"/>
      <w:r w:rsidR="0063213D" w:rsidRPr="00E93336">
        <w:rPr>
          <w:shd w:val="clear" w:color="auto" w:fill="FFFFFF"/>
        </w:rPr>
        <w:t xml:space="preserve"> dataset: trees, shrubland, grassland, cropland, herbaceous wetland, mangroves, and moss and lichen. We </w:t>
      </w:r>
      <w:r w:rsidR="00A65DF5">
        <w:rPr>
          <w:shd w:val="clear" w:color="auto" w:fill="FFFFFF"/>
        </w:rPr>
        <w:t>excluded</w:t>
      </w:r>
      <w:r w:rsidR="0063213D" w:rsidRPr="00E93336">
        <w:rPr>
          <w:shd w:val="clear" w:color="auto" w:fill="FFFFFF"/>
        </w:rPr>
        <w:t xml:space="preserve"> </w:t>
      </w:r>
      <w:r w:rsidR="00A65DF5">
        <w:rPr>
          <w:shd w:val="clear" w:color="auto" w:fill="FFFFFF"/>
        </w:rPr>
        <w:t xml:space="preserve">the other four categories: </w:t>
      </w:r>
      <w:r w:rsidR="0063213D" w:rsidRPr="00E93336">
        <w:rPr>
          <w:shd w:val="clear" w:color="auto" w:fill="FFFFFF"/>
        </w:rPr>
        <w:t>built-up, barren/sparse vegetation, snow and ice, and open water</w:t>
      </w:r>
      <w:r w:rsidR="0063213D">
        <w:rPr>
          <w:shd w:val="clear" w:color="auto" w:fill="FFFFFF"/>
        </w:rPr>
        <w:t xml:space="preserve">. </w:t>
      </w:r>
    </w:p>
    <w:p w14:paraId="45E7605C" w14:textId="77777777" w:rsidR="00C351E5" w:rsidRDefault="00C351E5"/>
    <w:p w14:paraId="35D037C8" w14:textId="68FFFA1C" w:rsidR="003C4EC0" w:rsidRDefault="003C4EC0" w:rsidP="003C4EC0">
      <w:pPr>
        <w:ind w:firstLine="720"/>
        <w:rPr>
          <w:shd w:val="clear" w:color="auto" w:fill="FFFFFF"/>
        </w:rPr>
      </w:pPr>
      <w:r>
        <w:rPr>
          <w:shd w:val="clear" w:color="auto" w:fill="FFFFFF"/>
        </w:rPr>
        <w:t>In both our NDVI- and landcover-based definitions of natural space</w:t>
      </w:r>
      <w:r w:rsidR="00C26476">
        <w:rPr>
          <w:shd w:val="clear" w:color="auto" w:fill="FFFFFF"/>
        </w:rPr>
        <w:t>, which include both greenspace and blue space</w:t>
      </w:r>
      <w:r>
        <w:rPr>
          <w:shd w:val="clear" w:color="auto" w:fill="FFFFFF"/>
        </w:rPr>
        <w:t>, we use</w:t>
      </w:r>
      <w:r w:rsidR="00C26476">
        <w:rPr>
          <w:shd w:val="clear" w:color="auto" w:fill="FFFFFF"/>
        </w:rPr>
        <w:t>d</w:t>
      </w:r>
      <w:r>
        <w:rPr>
          <w:shd w:val="clear" w:color="auto" w:fill="FFFFFF"/>
        </w:rPr>
        <w:t xml:space="preserve"> the ESA </w:t>
      </w:r>
      <w:proofErr w:type="spellStart"/>
      <w:r>
        <w:rPr>
          <w:shd w:val="clear" w:color="auto" w:fill="FFFFFF"/>
        </w:rPr>
        <w:t>WorldCover</w:t>
      </w:r>
      <w:proofErr w:type="spellEnd"/>
      <w:r>
        <w:rPr>
          <w:shd w:val="clear" w:color="auto" w:fill="FFFFFF"/>
        </w:rPr>
        <w:t xml:space="preserve"> classification of “open water” to identify surface water</w:t>
      </w:r>
      <w:r w:rsidR="00045EA3">
        <w:rPr>
          <w:shd w:val="clear" w:color="auto" w:fill="FFFFFF"/>
        </w:rPr>
        <w:t xml:space="preserve"> at the 10m pixel level</w:t>
      </w:r>
      <w:r>
        <w:rPr>
          <w:shd w:val="clear" w:color="auto" w:fill="FFFFFF"/>
        </w:rPr>
        <w:t xml:space="preserve">. </w:t>
      </w:r>
      <w:r w:rsidR="00C26476">
        <w:rPr>
          <w:shd w:val="clear" w:color="auto" w:fill="FFFFFF"/>
        </w:rPr>
        <w:t>We</w:t>
      </w:r>
      <w:r w:rsidR="00C26476" w:rsidRPr="00E93336">
        <w:rPr>
          <w:shd w:val="clear" w:color="auto" w:fill="FFFFFF"/>
        </w:rPr>
        <w:t xml:space="preserve"> </w:t>
      </w:r>
      <w:r w:rsidR="00C26476">
        <w:rPr>
          <w:shd w:val="clear" w:color="auto" w:fill="FFFFFF"/>
        </w:rPr>
        <w:t>combined</w:t>
      </w:r>
      <w:r w:rsidR="00C26476" w:rsidRPr="00E93336">
        <w:rPr>
          <w:shd w:val="clear" w:color="auto" w:fill="FFFFFF"/>
        </w:rPr>
        <w:t xml:space="preserve"> </w:t>
      </w:r>
      <w:r w:rsidR="00C26476">
        <w:rPr>
          <w:shd w:val="clear" w:color="auto" w:fill="FFFFFF"/>
        </w:rPr>
        <w:t>the landcover water</w:t>
      </w:r>
      <w:r w:rsidR="00C26476" w:rsidRPr="00E93336">
        <w:rPr>
          <w:shd w:val="clear" w:color="auto" w:fill="FFFFFF"/>
        </w:rPr>
        <w:t xml:space="preserve"> </w:t>
      </w:r>
      <w:r w:rsidR="00C26476">
        <w:rPr>
          <w:shd w:val="clear" w:color="auto" w:fill="FFFFFF"/>
        </w:rPr>
        <w:t xml:space="preserve">classification </w:t>
      </w:r>
      <w:r w:rsidR="00C26476" w:rsidRPr="00E93336">
        <w:rPr>
          <w:shd w:val="clear" w:color="auto" w:fill="FFFFFF"/>
        </w:rPr>
        <w:t>with</w:t>
      </w:r>
      <w:r w:rsidR="00C26476">
        <w:rPr>
          <w:shd w:val="clear" w:color="auto" w:fill="FFFFFF"/>
        </w:rPr>
        <w:t xml:space="preserve"> </w:t>
      </w:r>
      <w:r w:rsidR="00C26476" w:rsidRPr="00E93336">
        <w:rPr>
          <w:shd w:val="clear" w:color="auto" w:fill="FFFFFF"/>
        </w:rPr>
        <w:t>NDVI</w:t>
      </w:r>
      <w:r w:rsidR="00C26476">
        <w:rPr>
          <w:shd w:val="clear" w:color="auto" w:fill="FFFFFF"/>
        </w:rPr>
        <w:t xml:space="preserve"> </w:t>
      </w:r>
      <w:r w:rsidR="00C26476" w:rsidRPr="00E93336">
        <w:rPr>
          <w:shd w:val="clear" w:color="auto" w:fill="FFFFFF"/>
        </w:rPr>
        <w:t>by assign</w:t>
      </w:r>
      <w:r w:rsidR="00C26476">
        <w:rPr>
          <w:shd w:val="clear" w:color="auto" w:fill="FFFFFF"/>
        </w:rPr>
        <w:t>ing</w:t>
      </w:r>
      <w:r w:rsidR="00C26476" w:rsidRPr="00E93336">
        <w:rPr>
          <w:shd w:val="clear" w:color="auto" w:fill="FFFFFF"/>
        </w:rPr>
        <w:t xml:space="preserve"> </w:t>
      </w:r>
      <w:r w:rsidR="00C26476">
        <w:rPr>
          <w:shd w:val="clear" w:color="auto" w:fill="FFFFFF"/>
        </w:rPr>
        <w:t>water</w:t>
      </w:r>
      <w:r w:rsidR="00C26476" w:rsidRPr="00E93336">
        <w:rPr>
          <w:shd w:val="clear" w:color="auto" w:fill="FFFFFF"/>
        </w:rPr>
        <w:t xml:space="preserve"> pixels a value of 1</w:t>
      </w:r>
      <w:r w:rsidR="00C26476">
        <w:rPr>
          <w:shd w:val="clear" w:color="auto" w:fill="FFFFFF"/>
        </w:rPr>
        <w:t xml:space="preserve">, equating blue space with the highest possible NDVI value. </w:t>
      </w:r>
      <w:r w:rsidR="00C26476" w:rsidRPr="00E93336">
        <w:rPr>
          <w:shd w:val="clear" w:color="auto" w:fill="FFFFFF"/>
        </w:rPr>
        <w:t>In the rare case</w:t>
      </w:r>
      <w:r w:rsidR="00A20A71">
        <w:rPr>
          <w:shd w:val="clear" w:color="auto" w:fill="FFFFFF"/>
        </w:rPr>
        <w:t xml:space="preserve"> (N=204, &lt;0.0001%)</w:t>
      </w:r>
      <w:r w:rsidR="00C26476" w:rsidRPr="00E93336">
        <w:rPr>
          <w:shd w:val="clear" w:color="auto" w:fill="FFFFFF"/>
        </w:rPr>
        <w:t xml:space="preserve"> where pixels were not identified as wate</w:t>
      </w:r>
      <w:r w:rsidR="00C26476">
        <w:rPr>
          <w:shd w:val="clear" w:color="auto" w:fill="FFFFFF"/>
        </w:rPr>
        <w:t xml:space="preserve">r by the landcover </w:t>
      </w:r>
      <w:r w:rsidR="003F02F3">
        <w:rPr>
          <w:shd w:val="clear" w:color="auto" w:fill="FFFFFF"/>
        </w:rPr>
        <w:t>dataset but</w:t>
      </w:r>
      <w:r w:rsidR="00C26476" w:rsidRPr="00FF2EC7">
        <w:rPr>
          <w:shd w:val="clear" w:color="auto" w:fill="FFFFFF"/>
        </w:rPr>
        <w:t xml:space="preserve"> had a negative NDVI value</w:t>
      </w:r>
      <w:r w:rsidR="00C26476">
        <w:rPr>
          <w:shd w:val="clear" w:color="auto" w:fill="FFFFFF"/>
        </w:rPr>
        <w:t xml:space="preserve"> indicative of clouds or water,</w:t>
      </w:r>
      <w:r w:rsidR="00C26476" w:rsidRPr="00FF2EC7">
        <w:rPr>
          <w:shd w:val="clear" w:color="auto" w:fill="FFFFFF"/>
        </w:rPr>
        <w:t xml:space="preserve"> they were also considered blue space</w:t>
      </w:r>
      <w:r w:rsidR="00C26476">
        <w:rPr>
          <w:shd w:val="clear" w:color="auto" w:fill="FFFFFF"/>
        </w:rPr>
        <w:t>s</w:t>
      </w:r>
      <w:r w:rsidR="00C26476" w:rsidRPr="00FF2EC7">
        <w:rPr>
          <w:shd w:val="clear" w:color="auto" w:fill="FFFFFF"/>
        </w:rPr>
        <w:t>.</w:t>
      </w:r>
      <w:r w:rsidR="00C26476">
        <w:rPr>
          <w:shd w:val="clear" w:color="auto" w:fill="FFFFFF"/>
        </w:rPr>
        <w:t xml:space="preserve"> For the landcover-based definition of natural space, we simply included any open water pixel in the binary classification of natural space. </w:t>
      </w:r>
    </w:p>
    <w:p w14:paraId="0FF8C64E" w14:textId="77777777" w:rsidR="003C4EC0" w:rsidRDefault="003C4EC0" w:rsidP="003C4EC0">
      <w:pPr>
        <w:ind w:firstLine="720"/>
        <w:rPr>
          <w:shd w:val="clear" w:color="auto" w:fill="FFFFFF"/>
        </w:rPr>
      </w:pPr>
    </w:p>
    <w:p w14:paraId="55DC5F39" w14:textId="5A3C8217" w:rsidR="003C4EC0" w:rsidRPr="003436E5" w:rsidRDefault="003C4EC0" w:rsidP="003C4EC0">
      <w:pPr>
        <w:ind w:firstLine="720"/>
        <w:rPr>
          <w:b/>
          <w:bCs/>
          <w:shd w:val="clear" w:color="auto" w:fill="FFFFFF"/>
        </w:rPr>
      </w:pPr>
      <w:r w:rsidRPr="00190ED7">
        <w:rPr>
          <w:b/>
          <w:bCs/>
          <w:shd w:val="clear" w:color="auto" w:fill="FFFFFF"/>
        </w:rPr>
        <w:t>2.</w:t>
      </w:r>
      <w:r>
        <w:rPr>
          <w:b/>
          <w:bCs/>
          <w:shd w:val="clear" w:color="auto" w:fill="FFFFFF"/>
        </w:rPr>
        <w:t>2</w:t>
      </w:r>
      <w:r w:rsidRPr="00190ED7">
        <w:rPr>
          <w:b/>
          <w:bCs/>
          <w:shd w:val="clear" w:color="auto" w:fill="FFFFFF"/>
        </w:rPr>
        <w:t xml:space="preserve">. </w:t>
      </w:r>
      <w:r>
        <w:rPr>
          <w:b/>
          <w:bCs/>
          <w:shd w:val="clear" w:color="auto" w:fill="FFFFFF"/>
        </w:rPr>
        <w:t xml:space="preserve">Characterizing </w:t>
      </w:r>
      <w:r w:rsidRPr="00520418">
        <w:rPr>
          <w:b/>
          <w:bCs/>
          <w:shd w:val="clear" w:color="auto" w:fill="FFFFFF"/>
        </w:rPr>
        <w:t xml:space="preserve">urban </w:t>
      </w:r>
      <w:r>
        <w:rPr>
          <w:b/>
          <w:bCs/>
          <w:shd w:val="clear" w:color="auto" w:fill="FFFFFF"/>
        </w:rPr>
        <w:t xml:space="preserve">population and spatial extent. </w:t>
      </w:r>
      <w:r w:rsidR="00F65D51">
        <w:rPr>
          <w:shd w:val="clear" w:color="auto" w:fill="FFFFFF"/>
        </w:rPr>
        <w:t xml:space="preserve">As the Equitable Spatial Distribution target relates the </w:t>
      </w:r>
      <w:r w:rsidR="00951A0E">
        <w:rPr>
          <w:shd w:val="clear" w:color="auto" w:fill="FFFFFF"/>
        </w:rPr>
        <w:t>proximity</w:t>
      </w:r>
      <w:r w:rsidR="00F65D51">
        <w:rPr>
          <w:shd w:val="clear" w:color="auto" w:fill="FFFFFF"/>
        </w:rPr>
        <w:t xml:space="preserve"> of natural space to the urban population, we assessed </w:t>
      </w:r>
      <w:r w:rsidR="000E043F">
        <w:rPr>
          <w:shd w:val="clear" w:color="auto" w:fill="FFFFFF"/>
        </w:rPr>
        <w:t xml:space="preserve">each city’s </w:t>
      </w:r>
      <w:r w:rsidR="00F65D51">
        <w:rPr>
          <w:shd w:val="clear" w:color="auto" w:fill="FFFFFF"/>
        </w:rPr>
        <w:t xml:space="preserve">population distribution for this target. </w:t>
      </w:r>
      <w:r w:rsidRPr="00E93336">
        <w:rPr>
          <w:shd w:val="clear" w:color="auto" w:fill="FFFFFF"/>
        </w:rPr>
        <w:t>We use</w:t>
      </w:r>
      <w:r w:rsidR="007819A4">
        <w:rPr>
          <w:shd w:val="clear" w:color="auto" w:fill="FFFFFF"/>
        </w:rPr>
        <w:t>d</w:t>
      </w:r>
      <w:r w:rsidRPr="00E93336">
        <w:rPr>
          <w:shd w:val="clear" w:color="auto" w:fill="FFFFFF"/>
        </w:rPr>
        <w:t xml:space="preserve"> </w:t>
      </w:r>
      <w:r>
        <w:rPr>
          <w:shd w:val="clear" w:color="auto" w:fill="FFFFFF"/>
        </w:rPr>
        <w:t xml:space="preserve">100m </w:t>
      </w:r>
      <w:r w:rsidRPr="00E93336">
        <w:rPr>
          <w:shd w:val="clear" w:color="auto" w:fill="FFFFFF"/>
        </w:rPr>
        <w:t xml:space="preserve">gridded world population estimates for 2020 from </w:t>
      </w:r>
      <w:proofErr w:type="spellStart"/>
      <w:r w:rsidRPr="00E93336">
        <w:rPr>
          <w:shd w:val="clear" w:color="auto" w:fill="FFFFFF"/>
        </w:rPr>
        <w:t>WorldPop</w:t>
      </w:r>
      <w:proofErr w:type="spellEnd"/>
      <w:r>
        <w:rPr>
          <w:shd w:val="clear" w:color="auto" w:fill="FFFFFF"/>
        </w:rPr>
        <w:t xml:space="preserve"> </w:t>
      </w:r>
      <w:r>
        <w:rPr>
          <w:shd w:val="clear" w:color="auto" w:fill="FFFFFF"/>
        </w:rPr>
        <w:fldChar w:fldCharType="begin"/>
      </w:r>
      <w:r>
        <w:rPr>
          <w:shd w:val="clear" w:color="auto" w:fill="FFFFFF"/>
        </w:rPr>
        <w:instrText xml:space="preserve"> ADDIN ZOTERO_ITEM CSL_CITATION {"citationID":"OisLB6Zx","properties":{"formattedCitation":"(Bondarenko, Maksym et al., 2020)","plainCitation":"(Bondarenko, Maksym et al., 2020)","noteIndex":0},"citationItems":[{"id":454,"uris":["http://zotero.org/users/10202395/items/6ZQSUJIV"],"itemData":{"id":454,"type":"dataset","abstract":"Estimates of 2020 total number of people per grid square, adjusted to match the corresponding UNPD 2020 estimates and broken down by gender and age groupings, produced using Built-Settlement Growth Model (BSGM) outputs.","DOI":"10.5258/SOTON/WP00698","publisher":"University of Southampton","source":"DOI.org (Datacite)","title":"Estimates of 2020 total number of people per grid square, adjusted to match the corresponding UNPD 2020 estimates and broken down by gender and age groupings, produced using Built-Settlement Growth Model (BSGM) outputs","URL":"https://www.worldpop.org/doi/10.5258/SOTON/WP00698","author":[{"family":"Bondarenko, Maksym","given":""},{"family":"Kerr, David","given":""},{"family":"Sorichetta, Alessandro","given":""},{"family":"Tatem, Andrew","given":""},{"family":"WorldPop","given":""}],"accessed":{"date-parts":[["2023",3,15]]},"issued":{"date-parts":[["2020"]]}}}],"schema":"https://github.com/citation-style-language/schema/raw/master/csl-citation.json"} </w:instrText>
      </w:r>
      <w:r>
        <w:rPr>
          <w:shd w:val="clear" w:color="auto" w:fill="FFFFFF"/>
        </w:rPr>
        <w:fldChar w:fldCharType="separate"/>
      </w:r>
      <w:r>
        <w:rPr>
          <w:noProof/>
          <w:shd w:val="clear" w:color="auto" w:fill="FFFFFF"/>
        </w:rPr>
        <w:t>(Bondarenko, Maksym et al., 2020)</w:t>
      </w:r>
      <w:r>
        <w:rPr>
          <w:shd w:val="clear" w:color="auto" w:fill="FFFFFF"/>
        </w:rPr>
        <w:fldChar w:fldCharType="end"/>
      </w:r>
      <w:r w:rsidRPr="00E93336">
        <w:rPr>
          <w:shd w:val="clear" w:color="auto" w:fill="FFFFFF"/>
        </w:rPr>
        <w:t xml:space="preserve">. </w:t>
      </w:r>
      <w:r w:rsidR="00314160">
        <w:rPr>
          <w:shd w:val="clear" w:color="auto" w:fill="FFFFFF"/>
        </w:rPr>
        <w:t>We included only the population aged</w:t>
      </w:r>
      <w:r w:rsidRPr="00E93336">
        <w:rPr>
          <w:shd w:val="clear" w:color="auto" w:fill="FFFFFF"/>
        </w:rPr>
        <w:t xml:space="preserve"> 20 year</w:t>
      </w:r>
      <w:r>
        <w:rPr>
          <w:shd w:val="clear" w:color="auto" w:fill="FFFFFF"/>
        </w:rPr>
        <w:t>s</w:t>
      </w:r>
      <w:r w:rsidRPr="00E93336">
        <w:rPr>
          <w:shd w:val="clear" w:color="auto" w:fill="FFFFFF"/>
        </w:rPr>
        <w:t xml:space="preserve"> and older, as most studies </w:t>
      </w:r>
      <w:r w:rsidR="00314160">
        <w:rPr>
          <w:shd w:val="clear" w:color="auto" w:fill="FFFFFF"/>
        </w:rPr>
        <w:t xml:space="preserve">exploring associations between </w:t>
      </w:r>
      <w:r w:rsidRPr="00E93336">
        <w:rPr>
          <w:shd w:val="clear" w:color="auto" w:fill="FFFFFF"/>
        </w:rPr>
        <w:t xml:space="preserve">greenspace and health </w:t>
      </w:r>
      <w:r w:rsidR="00314160">
        <w:rPr>
          <w:shd w:val="clear" w:color="auto" w:fill="FFFFFF"/>
        </w:rPr>
        <w:t xml:space="preserve">outcomes </w:t>
      </w:r>
      <w:r w:rsidRPr="00E93336">
        <w:rPr>
          <w:shd w:val="clear" w:color="auto" w:fill="FFFFFF"/>
        </w:rPr>
        <w:t>have been limited to adult populations.</w:t>
      </w:r>
    </w:p>
    <w:p w14:paraId="023DF317" w14:textId="77777777" w:rsidR="003C4EC0" w:rsidRDefault="003C4EC0" w:rsidP="003C4EC0">
      <w:pPr>
        <w:ind w:firstLine="720"/>
        <w:rPr>
          <w:shd w:val="clear" w:color="auto" w:fill="FFFFFF"/>
        </w:rPr>
      </w:pPr>
    </w:p>
    <w:p w14:paraId="1DA3639E" w14:textId="1FC5A180" w:rsidR="003C4EC0" w:rsidRPr="00190ED7" w:rsidRDefault="003C4EC0" w:rsidP="003C4EC0">
      <w:pPr>
        <w:ind w:firstLine="720"/>
        <w:rPr>
          <w:shd w:val="clear" w:color="auto" w:fill="FFFFFF"/>
        </w:rPr>
      </w:pPr>
      <w:r w:rsidRPr="00E93336">
        <w:rPr>
          <w:color w:val="000000" w:themeColor="text1"/>
          <w:shd w:val="clear" w:color="auto" w:fill="FFFFFF"/>
        </w:rPr>
        <w:t>We defined the spatial bounds of each city using the Global Human Settlement Urban Centre database (GHS-UCDB)</w:t>
      </w:r>
      <w:r>
        <w:rPr>
          <w:color w:val="000000" w:themeColor="text1"/>
          <w:shd w:val="clear" w:color="auto" w:fill="FFFFFF"/>
        </w:rPr>
        <w:t xml:space="preserve"> </w:t>
      </w:r>
      <w:r>
        <w:rPr>
          <w:color w:val="000000" w:themeColor="text1"/>
          <w:shd w:val="clear" w:color="auto" w:fill="FFFFFF"/>
        </w:rPr>
        <w:fldChar w:fldCharType="begin"/>
      </w:r>
      <w:r>
        <w:rPr>
          <w:color w:val="000000" w:themeColor="text1"/>
          <w:shd w:val="clear" w:color="auto" w:fill="FFFFFF"/>
        </w:rPr>
        <w:instrText xml:space="preserve"> ADDIN ZOTERO_ITEM CSL_CITATION {"citationID":"bJh3krFw","properties":{"formattedCitation":"(European Commission. Joint Research Centre., 2019)","plainCitation":"(European Commission. Joint Research Centre., 2019)","noteIndex":0},"citationItems":[{"id":455,"uris":["http://zotero.org/users/10202395/items/HNIRLLHD"],"itemData":{"id":455,"type":"book","event-place":"LU","language":"eng","publisher":"Publications Office","publisher-place":"LU","source":"DOI.org (CSL JSON)","title":"Description of the GHS Urban Centre Database 2015: public release 2019 : version 1.0.","title-short":"Description of the GHS Urban Centre Database 2015","URL":"https://data.europa.eu/doi/10.2760/037310","author":[{"literal":"European Commission. Joint Research Centre."}],"accessed":{"date-parts":[["2023",3,15]]},"issued":{"date-parts":[["2019"]]}}}],"schema":"https://github.com/citation-style-language/schema/raw/master/csl-citation.json"} </w:instrText>
      </w:r>
      <w:r>
        <w:rPr>
          <w:color w:val="000000" w:themeColor="text1"/>
          <w:shd w:val="clear" w:color="auto" w:fill="FFFFFF"/>
        </w:rPr>
        <w:fldChar w:fldCharType="separate"/>
      </w:r>
      <w:r>
        <w:rPr>
          <w:noProof/>
          <w:color w:val="000000" w:themeColor="text1"/>
          <w:shd w:val="clear" w:color="auto" w:fill="FFFFFF"/>
        </w:rPr>
        <w:t>(European Commission. Joint Research Centre., 2019)</w:t>
      </w:r>
      <w:r>
        <w:rPr>
          <w:color w:val="000000" w:themeColor="text1"/>
          <w:shd w:val="clear" w:color="auto" w:fill="FFFFFF"/>
        </w:rPr>
        <w:fldChar w:fldCharType="end"/>
      </w:r>
      <w:r w:rsidRPr="00E93336">
        <w:rPr>
          <w:color w:val="000000" w:themeColor="text1"/>
          <w:shd w:val="clear" w:color="auto" w:fill="FFFFFF"/>
        </w:rPr>
        <w:t xml:space="preserve">. The GHS-UCDB uses population data and built-up surface area to define city bounds that correspond to where concentrated populations </w:t>
      </w:r>
      <w:proofErr w:type="gramStart"/>
      <w:r w:rsidRPr="00E93336">
        <w:rPr>
          <w:color w:val="000000" w:themeColor="text1"/>
          <w:shd w:val="clear" w:color="auto" w:fill="FFFFFF"/>
        </w:rPr>
        <w:t>actually live</w:t>
      </w:r>
      <w:proofErr w:type="gramEnd"/>
      <w:r w:rsidRPr="00E93336">
        <w:rPr>
          <w:color w:val="000000" w:themeColor="text1"/>
          <w:shd w:val="clear" w:color="auto" w:fill="FFFFFF"/>
        </w:rPr>
        <w:t>, rather than administrative bounds.</w:t>
      </w:r>
      <w:r>
        <w:rPr>
          <w:color w:val="000000" w:themeColor="text1"/>
          <w:shd w:val="clear" w:color="auto" w:fill="FFFFFF"/>
        </w:rPr>
        <w:t xml:space="preserve"> We conducted a sensitivity analysis using self-defined urban bounds from C40 Cities to see how the definition of the urban area impacts</w:t>
      </w:r>
      <w:r w:rsidR="00894656">
        <w:rPr>
          <w:color w:val="000000" w:themeColor="text1"/>
          <w:shd w:val="clear" w:color="auto" w:fill="FFFFFF"/>
        </w:rPr>
        <w:t xml:space="preserve"> estimated</w:t>
      </w:r>
      <w:r>
        <w:rPr>
          <w:color w:val="000000" w:themeColor="text1"/>
          <w:shd w:val="clear" w:color="auto" w:fill="FFFFFF"/>
        </w:rPr>
        <w:t xml:space="preserve"> natural space extent and urban nature targets (</w:t>
      </w:r>
      <w:r w:rsidR="002F5E04">
        <w:rPr>
          <w:color w:val="000000" w:themeColor="text1"/>
          <w:shd w:val="clear" w:color="auto" w:fill="FFFFFF"/>
        </w:rPr>
        <w:t xml:space="preserve">Appendix </w:t>
      </w:r>
      <w:r w:rsidR="007D6074">
        <w:rPr>
          <w:color w:val="000000" w:themeColor="text1"/>
          <w:shd w:val="clear" w:color="auto" w:fill="FFFFFF"/>
        </w:rPr>
        <w:t xml:space="preserve">A, </w:t>
      </w:r>
      <w:r w:rsidR="00F201A3">
        <w:rPr>
          <w:color w:val="000000" w:themeColor="text1"/>
          <w:shd w:val="clear" w:color="auto" w:fill="FFFFFF"/>
        </w:rPr>
        <w:t>Dataset A1</w:t>
      </w:r>
      <w:r w:rsidR="007D6074">
        <w:rPr>
          <w:color w:val="000000" w:themeColor="text1"/>
          <w:shd w:val="clear" w:color="auto" w:fill="FFFFFF"/>
        </w:rPr>
        <w:t>)</w:t>
      </w:r>
      <w:r>
        <w:rPr>
          <w:color w:val="000000" w:themeColor="text1"/>
          <w:shd w:val="clear" w:color="auto" w:fill="FFFFFF"/>
        </w:rPr>
        <w:t>.</w:t>
      </w:r>
      <w:r w:rsidR="00F201A3">
        <w:rPr>
          <w:color w:val="000000" w:themeColor="text1"/>
          <w:shd w:val="clear" w:color="auto" w:fill="FFFFFF"/>
        </w:rPr>
        <w:t xml:space="preserve"> </w:t>
      </w:r>
      <w:r w:rsidR="00BA094B">
        <w:rPr>
          <w:color w:val="000000" w:themeColor="text1"/>
          <w:shd w:val="clear" w:color="auto" w:fill="FFFFFF"/>
        </w:rPr>
        <w:t>Using the C40 urban boundaries had little effect on our estimates of the NDVI-equivalent level of the Quality Total Cover target (Fig. S23 Panel a). The predicted natural space NDVI value equivalent to meeting the Equitable Spatial Distribution target was generally higher in whichever urban boundary definition was larger (Fig. S23 Panel b).</w:t>
      </w:r>
    </w:p>
    <w:p w14:paraId="48FDD8EB" w14:textId="77777777" w:rsidR="00F201A3" w:rsidRDefault="00F201A3" w:rsidP="003C4EC0">
      <w:pPr>
        <w:rPr>
          <w:shd w:val="clear" w:color="auto" w:fill="FFFFFF"/>
        </w:rPr>
      </w:pPr>
    </w:p>
    <w:p w14:paraId="2616FC2E" w14:textId="0CA32F53" w:rsidR="00DB60C7" w:rsidRDefault="003C4EC0" w:rsidP="00DB60C7">
      <w:pPr>
        <w:ind w:firstLine="720"/>
        <w:rPr>
          <w:b/>
          <w:bCs/>
          <w:shd w:val="clear" w:color="auto" w:fill="FFFFFF"/>
        </w:rPr>
      </w:pPr>
      <w:r>
        <w:rPr>
          <w:b/>
          <w:bCs/>
          <w:shd w:val="clear" w:color="auto" w:fill="FFFFFF"/>
        </w:rPr>
        <w:t>2.3</w:t>
      </w:r>
      <w:r w:rsidR="00D04667">
        <w:rPr>
          <w:b/>
          <w:bCs/>
          <w:shd w:val="clear" w:color="auto" w:fill="FFFFFF"/>
        </w:rPr>
        <w:t>.</w:t>
      </w:r>
      <w:r>
        <w:rPr>
          <w:b/>
          <w:bCs/>
          <w:shd w:val="clear" w:color="auto" w:fill="FFFFFF"/>
        </w:rPr>
        <w:t xml:space="preserve"> Evaluating performance </w:t>
      </w:r>
      <w:r w:rsidR="00637A18">
        <w:rPr>
          <w:b/>
          <w:bCs/>
          <w:shd w:val="clear" w:color="auto" w:fill="FFFFFF"/>
        </w:rPr>
        <w:t>against</w:t>
      </w:r>
      <w:r>
        <w:rPr>
          <w:b/>
          <w:bCs/>
          <w:shd w:val="clear" w:color="auto" w:fill="FFFFFF"/>
        </w:rPr>
        <w:t xml:space="preserve"> UND </w:t>
      </w:r>
      <w:r w:rsidR="00D04667">
        <w:rPr>
          <w:b/>
          <w:bCs/>
          <w:shd w:val="clear" w:color="auto" w:fill="FFFFFF"/>
        </w:rPr>
        <w:t>t</w:t>
      </w:r>
      <w:r>
        <w:rPr>
          <w:b/>
          <w:bCs/>
          <w:shd w:val="clear" w:color="auto" w:fill="FFFFFF"/>
        </w:rPr>
        <w:t>arget</w:t>
      </w:r>
      <w:r w:rsidR="00D04667">
        <w:rPr>
          <w:b/>
          <w:bCs/>
          <w:shd w:val="clear" w:color="auto" w:fill="FFFFFF"/>
        </w:rPr>
        <w:t>s</w:t>
      </w:r>
      <w:r w:rsidR="00C74274">
        <w:rPr>
          <w:b/>
          <w:bCs/>
          <w:shd w:val="clear" w:color="auto" w:fill="FFFFFF"/>
        </w:rPr>
        <w:t xml:space="preserve">. </w:t>
      </w:r>
      <w:r w:rsidR="00D04667">
        <w:rPr>
          <w:shd w:val="clear" w:color="auto" w:fill="FFFFFF"/>
        </w:rPr>
        <w:t>We used the landcover-based greenspace and natural space datasets to</w:t>
      </w:r>
      <w:r w:rsidR="00D04667" w:rsidRPr="00E93336">
        <w:rPr>
          <w:shd w:val="clear" w:color="auto" w:fill="FFFFFF"/>
        </w:rPr>
        <w:t xml:space="preserve"> compare</w:t>
      </w:r>
      <w:r w:rsidR="00D04667">
        <w:rPr>
          <w:shd w:val="clear" w:color="auto" w:fill="FFFFFF"/>
        </w:rPr>
        <w:t xml:space="preserve"> present-day levels of</w:t>
      </w:r>
      <w:r w:rsidR="00D04667" w:rsidRPr="00E93336">
        <w:rPr>
          <w:shd w:val="clear" w:color="auto" w:fill="FFFFFF"/>
        </w:rPr>
        <w:t xml:space="preserve"> urban natural space </w:t>
      </w:r>
      <w:r w:rsidR="00D04667">
        <w:rPr>
          <w:shd w:val="clear" w:color="auto" w:fill="FFFFFF"/>
        </w:rPr>
        <w:t>to</w:t>
      </w:r>
      <w:r w:rsidR="00D04667" w:rsidRPr="00E93336">
        <w:rPr>
          <w:shd w:val="clear" w:color="auto" w:fill="FFFFFF"/>
        </w:rPr>
        <w:t xml:space="preserve"> </w:t>
      </w:r>
      <w:r w:rsidR="00D04667">
        <w:rPr>
          <w:shd w:val="clear" w:color="auto" w:fill="FFFFFF"/>
        </w:rPr>
        <w:t>both UND targets, since the</w:t>
      </w:r>
      <w:r w:rsidR="00892423">
        <w:rPr>
          <w:shd w:val="clear" w:color="auto" w:fill="FFFFFF"/>
        </w:rPr>
        <w:t xml:space="preserve"> targets</w:t>
      </w:r>
      <w:r w:rsidR="00D04667">
        <w:rPr>
          <w:shd w:val="clear" w:color="auto" w:fill="FFFFFF"/>
        </w:rPr>
        <w:t xml:space="preserve"> are not phrased in terms of NDVI. </w:t>
      </w:r>
      <w:r w:rsidR="00DB60C7">
        <w:rPr>
          <w:color w:val="000000" w:themeColor="text1"/>
          <w:shd w:val="clear" w:color="auto" w:fill="FFFFFF"/>
        </w:rPr>
        <w:t xml:space="preserve"> </w:t>
      </w:r>
    </w:p>
    <w:p w14:paraId="18BFF7EF" w14:textId="77777777" w:rsidR="00D04667" w:rsidRDefault="00D04667" w:rsidP="00DB60C7">
      <w:pPr>
        <w:rPr>
          <w:b/>
          <w:bCs/>
          <w:shd w:val="clear" w:color="auto" w:fill="FFFFFF"/>
        </w:rPr>
      </w:pPr>
    </w:p>
    <w:p w14:paraId="57E31B3D" w14:textId="2C0E79ED" w:rsidR="00C74274" w:rsidRDefault="00AE59F3" w:rsidP="00C74274">
      <w:pPr>
        <w:rPr>
          <w:shd w:val="clear" w:color="auto" w:fill="FFFFFF"/>
        </w:rPr>
      </w:pPr>
      <w:r>
        <w:rPr>
          <w:b/>
          <w:bCs/>
          <w:shd w:val="clear" w:color="auto" w:fill="FFFFFF"/>
        </w:rPr>
        <w:t xml:space="preserve"> </w:t>
      </w:r>
      <w:r w:rsidR="00C74274">
        <w:rPr>
          <w:b/>
          <w:bCs/>
          <w:shd w:val="clear" w:color="auto" w:fill="FFFFFF"/>
        </w:rPr>
        <w:tab/>
        <w:t>2.3.</w:t>
      </w:r>
      <w:r>
        <w:rPr>
          <w:b/>
          <w:bCs/>
          <w:shd w:val="clear" w:color="auto" w:fill="FFFFFF"/>
        </w:rPr>
        <w:t>1</w:t>
      </w:r>
      <w:r w:rsidR="00C74274">
        <w:rPr>
          <w:b/>
          <w:bCs/>
          <w:shd w:val="clear" w:color="auto" w:fill="FFFFFF"/>
        </w:rPr>
        <w:t>. Evaluating performance against</w:t>
      </w:r>
      <w:r>
        <w:rPr>
          <w:b/>
          <w:bCs/>
          <w:shd w:val="clear" w:color="auto" w:fill="FFFFFF"/>
        </w:rPr>
        <w:t xml:space="preserve"> Quality Total Cover</w:t>
      </w:r>
      <w:r w:rsidR="003C4EC0">
        <w:rPr>
          <w:b/>
          <w:bCs/>
          <w:shd w:val="clear" w:color="auto" w:fill="FFFFFF"/>
        </w:rPr>
        <w:t xml:space="preserve">. </w:t>
      </w:r>
      <w:r w:rsidR="00C74274">
        <w:rPr>
          <w:shd w:val="clear" w:color="auto" w:fill="FFFFFF"/>
        </w:rPr>
        <w:t xml:space="preserve">We used our landcover definition of greenspace to evaluate urban performance against the Quality Total Cover target, since </w:t>
      </w:r>
      <w:r w:rsidR="000E3CA6">
        <w:rPr>
          <w:shd w:val="clear" w:color="auto" w:fill="FFFFFF"/>
        </w:rPr>
        <w:t>this target</w:t>
      </w:r>
      <w:r w:rsidR="00C74274">
        <w:rPr>
          <w:shd w:val="clear" w:color="auto" w:fill="FFFFFF"/>
        </w:rPr>
        <w:t xml:space="preserve"> does not include blue space. </w:t>
      </w:r>
      <w:r w:rsidR="009024F3">
        <w:rPr>
          <w:shd w:val="clear" w:color="auto" w:fill="FFFFFF"/>
        </w:rPr>
        <w:t xml:space="preserve">While the UND target language allows for </w:t>
      </w:r>
      <w:r w:rsidR="009024F3">
        <w:rPr>
          <w:shd w:val="clear" w:color="auto" w:fill="FFFFFF"/>
        </w:rPr>
        <w:lastRenderedPageBreak/>
        <w:t xml:space="preserve">“permeable surfaces” as well as greenspace, we have only included greenspace </w:t>
      </w:r>
      <w:r w:rsidR="00F52281">
        <w:rPr>
          <w:shd w:val="clear" w:color="auto" w:fill="FFFFFF"/>
        </w:rPr>
        <w:t xml:space="preserve">in our definition. </w:t>
      </w:r>
      <w:r w:rsidR="00C74274">
        <w:rPr>
          <w:shd w:val="clear" w:color="auto" w:fill="FFFFFF"/>
        </w:rPr>
        <w:t>We aggregated this binary dataset, where each native 10m pixel was classified as greenspace or not</w:t>
      </w:r>
      <w:r w:rsidR="00892423">
        <w:rPr>
          <w:shd w:val="clear" w:color="auto" w:fill="FFFFFF"/>
        </w:rPr>
        <w:t>,</w:t>
      </w:r>
      <w:r w:rsidR="00C74274">
        <w:rPr>
          <w:shd w:val="clear" w:color="auto" w:fill="FFFFFF"/>
        </w:rPr>
        <w:t xml:space="preserve"> to the 100m resolution by taking the</w:t>
      </w:r>
      <w:r w:rsidR="002B78B4">
        <w:rPr>
          <w:shd w:val="clear" w:color="auto" w:fill="FFFFFF"/>
        </w:rPr>
        <w:t xml:space="preserve"> area-weighted </w:t>
      </w:r>
      <w:r w:rsidR="00C74274">
        <w:rPr>
          <w:shd w:val="clear" w:color="auto" w:fill="FFFFFF"/>
        </w:rPr>
        <w:t>mean</w:t>
      </w:r>
      <w:r w:rsidR="002B78B4">
        <w:rPr>
          <w:shd w:val="clear" w:color="auto" w:fill="FFFFFF"/>
        </w:rPr>
        <w:t>, with e</w:t>
      </w:r>
      <w:r w:rsidR="00C74274">
        <w:rPr>
          <w:shd w:val="clear" w:color="auto" w:fill="FFFFFF"/>
        </w:rPr>
        <w:t>ach new</w:t>
      </w:r>
      <w:r w:rsidR="002B78B4">
        <w:rPr>
          <w:shd w:val="clear" w:color="auto" w:fill="FFFFFF"/>
        </w:rPr>
        <w:t xml:space="preserve"> </w:t>
      </w:r>
      <w:r w:rsidR="00C74274">
        <w:rPr>
          <w:shd w:val="clear" w:color="auto" w:fill="FFFFFF"/>
        </w:rPr>
        <w:t>100m pixel represent</w:t>
      </w:r>
      <w:r w:rsidR="002B78B4">
        <w:rPr>
          <w:shd w:val="clear" w:color="auto" w:fill="FFFFFF"/>
        </w:rPr>
        <w:t>ing</w:t>
      </w:r>
      <w:r w:rsidR="00C74274">
        <w:rPr>
          <w:shd w:val="clear" w:color="auto" w:fill="FFFFFF"/>
        </w:rPr>
        <w:t xml:space="preserve"> the percentage of </w:t>
      </w:r>
      <w:r w:rsidR="002B78B4">
        <w:rPr>
          <w:shd w:val="clear" w:color="auto" w:fill="FFFFFF"/>
        </w:rPr>
        <w:t>10m pixels that were classified as green area</w:t>
      </w:r>
      <w:r w:rsidR="00C74274">
        <w:rPr>
          <w:shd w:val="clear" w:color="auto" w:fill="FFFFFF"/>
        </w:rPr>
        <w:t xml:space="preserve"> (Fig. 1 Panel </w:t>
      </w:r>
      <w:r w:rsidR="00EB0801">
        <w:rPr>
          <w:shd w:val="clear" w:color="auto" w:fill="FFFFFF"/>
        </w:rPr>
        <w:t>a</w:t>
      </w:r>
      <w:r w:rsidR="00C74274">
        <w:rPr>
          <w:shd w:val="clear" w:color="auto" w:fill="FFFFFF"/>
        </w:rPr>
        <w:t>)</w:t>
      </w:r>
      <w:r w:rsidR="002B78B4">
        <w:rPr>
          <w:shd w:val="clear" w:color="auto" w:fill="FFFFFF"/>
        </w:rPr>
        <w:t xml:space="preserve">. We then took the </w:t>
      </w:r>
      <w:r w:rsidR="004618BE">
        <w:rPr>
          <w:shd w:val="clear" w:color="auto" w:fill="FFFFFF"/>
        </w:rPr>
        <w:t>mean</w:t>
      </w:r>
      <w:r w:rsidR="002B78B4">
        <w:rPr>
          <w:shd w:val="clear" w:color="auto" w:fill="FFFFFF"/>
        </w:rPr>
        <w:t xml:space="preserve"> of </w:t>
      </w:r>
      <w:r w:rsidR="000E3CA6">
        <w:rPr>
          <w:shd w:val="clear" w:color="auto" w:fill="FFFFFF"/>
        </w:rPr>
        <w:t xml:space="preserve">all 100m pixels within each urban area </w:t>
      </w:r>
      <w:r w:rsidR="00C74274">
        <w:rPr>
          <w:shd w:val="clear" w:color="auto" w:fill="FFFFFF"/>
        </w:rPr>
        <w:t xml:space="preserve">to evaluate the city-wide </w:t>
      </w:r>
      <w:r w:rsidR="00746C0D">
        <w:rPr>
          <w:shd w:val="clear" w:color="auto" w:fill="FFFFFF"/>
        </w:rPr>
        <w:t>proportion</w:t>
      </w:r>
      <w:r w:rsidR="00C74274">
        <w:rPr>
          <w:shd w:val="clear" w:color="auto" w:fill="FFFFFF"/>
        </w:rPr>
        <w:t xml:space="preserve"> of green area. </w:t>
      </w:r>
    </w:p>
    <w:p w14:paraId="5DF1F5E6" w14:textId="3E98E534" w:rsidR="00C74274" w:rsidRDefault="00C74274" w:rsidP="00C74274">
      <w:pPr>
        <w:ind w:firstLine="720"/>
        <w:rPr>
          <w:b/>
          <w:bCs/>
          <w:shd w:val="clear" w:color="auto" w:fill="FFFFFF"/>
        </w:rPr>
      </w:pPr>
    </w:p>
    <w:p w14:paraId="22947791" w14:textId="08D45880" w:rsidR="003C4EC0" w:rsidRPr="00FA251C" w:rsidRDefault="008A3E9F" w:rsidP="00FA251C">
      <w:pPr>
        <w:ind w:firstLine="720"/>
        <w:rPr>
          <w:shd w:val="clear" w:color="auto" w:fill="FFFFFF"/>
        </w:rPr>
      </w:pPr>
      <w:r>
        <w:rPr>
          <w:b/>
          <w:bCs/>
          <w:shd w:val="clear" w:color="auto" w:fill="FFFFFF"/>
        </w:rPr>
        <w:t>2.3.2. Evaluating performance against Equitable Spatial Distribution.</w:t>
      </w:r>
      <w:r w:rsidR="00382357">
        <w:rPr>
          <w:b/>
          <w:bCs/>
          <w:shd w:val="clear" w:color="auto" w:fill="FFFFFF"/>
        </w:rPr>
        <w:t xml:space="preserve"> </w:t>
      </w:r>
      <w:r w:rsidR="003A458B">
        <w:rPr>
          <w:shd w:val="clear" w:color="auto" w:fill="FFFFFF"/>
        </w:rPr>
        <w:t xml:space="preserve">We </w:t>
      </w:r>
      <w:r w:rsidR="00875C4E">
        <w:rPr>
          <w:shd w:val="clear" w:color="auto" w:fill="FFFFFF"/>
        </w:rPr>
        <w:t xml:space="preserve">used the natural space dataset to evaluate performance against </w:t>
      </w:r>
      <w:r w:rsidR="003C4EC0">
        <w:rPr>
          <w:shd w:val="clear" w:color="auto" w:fill="FFFFFF"/>
        </w:rPr>
        <w:t xml:space="preserve">the Equitable Spatial Distribution target, </w:t>
      </w:r>
      <w:r w:rsidR="00875C4E">
        <w:rPr>
          <w:shd w:val="clear" w:color="auto" w:fill="FFFFFF"/>
        </w:rPr>
        <w:t xml:space="preserve">since </w:t>
      </w:r>
      <w:r w:rsidR="003A458B">
        <w:rPr>
          <w:shd w:val="clear" w:color="auto" w:fill="FFFFFF"/>
        </w:rPr>
        <w:t>it</w:t>
      </w:r>
      <w:r w:rsidR="00296477">
        <w:rPr>
          <w:shd w:val="clear" w:color="auto" w:fill="FFFFFF"/>
        </w:rPr>
        <w:t xml:space="preserve"> considers </w:t>
      </w:r>
      <w:r w:rsidR="003C4EC0">
        <w:rPr>
          <w:shd w:val="clear" w:color="auto" w:fill="FFFFFF"/>
        </w:rPr>
        <w:t xml:space="preserve">the proximity of the population to both green and blue space. </w:t>
      </w:r>
      <w:r w:rsidR="000F5175">
        <w:rPr>
          <w:shd w:val="clear" w:color="auto" w:fill="FFFFFF"/>
        </w:rPr>
        <w:t>For each city, w</w:t>
      </w:r>
      <w:r w:rsidR="003C4EC0">
        <w:rPr>
          <w:shd w:val="clear" w:color="auto" w:fill="FFFFFF"/>
        </w:rPr>
        <w:t>e first</w:t>
      </w:r>
      <w:r w:rsidR="003C4EC0" w:rsidRPr="00E93336">
        <w:rPr>
          <w:shd w:val="clear" w:color="auto" w:fill="FFFFFF"/>
        </w:rPr>
        <w:t xml:space="preserve"> identified areas </w:t>
      </w:r>
      <w:r w:rsidR="000F5175">
        <w:rPr>
          <w:shd w:val="clear" w:color="auto" w:fill="FFFFFF"/>
        </w:rPr>
        <w:t xml:space="preserve">with sizable, contiguous </w:t>
      </w:r>
      <w:r w:rsidR="0042025F">
        <w:rPr>
          <w:shd w:val="clear" w:color="auto" w:fill="FFFFFF"/>
        </w:rPr>
        <w:t>natural</w:t>
      </w:r>
      <w:r w:rsidR="000F5175">
        <w:rPr>
          <w:shd w:val="clear" w:color="auto" w:fill="FFFFFF"/>
        </w:rPr>
        <w:t xml:space="preserve"> space extents </w:t>
      </w:r>
      <w:r w:rsidR="003C4EC0">
        <w:rPr>
          <w:shd w:val="clear" w:color="auto" w:fill="FFFFFF"/>
        </w:rPr>
        <w:t>to exclude most</w:t>
      </w:r>
      <w:r w:rsidR="003C4EC0" w:rsidRPr="00E93336">
        <w:rPr>
          <w:shd w:val="clear" w:color="auto" w:fill="FFFFFF"/>
        </w:rPr>
        <w:t xml:space="preserve"> private lawns and garden</w:t>
      </w:r>
      <w:r w:rsidR="003C4EC0">
        <w:rPr>
          <w:shd w:val="clear" w:color="auto" w:fill="FFFFFF"/>
        </w:rPr>
        <w:t>s</w:t>
      </w:r>
      <w:r w:rsidR="000F5175">
        <w:rPr>
          <w:shd w:val="clear" w:color="auto" w:fill="FFFFFF"/>
        </w:rPr>
        <w:t xml:space="preserve">, since the Quality Total Cover target calls for population proximity to </w:t>
      </w:r>
      <w:r w:rsidR="000F5175">
        <w:rPr>
          <w:i/>
          <w:shd w:val="clear" w:color="auto" w:fill="FFFFFF"/>
        </w:rPr>
        <w:t>public</w:t>
      </w:r>
      <w:r w:rsidR="000F5175">
        <w:rPr>
          <w:shd w:val="clear" w:color="auto" w:fill="FFFFFF"/>
        </w:rPr>
        <w:t xml:space="preserve"> green or blue space</w:t>
      </w:r>
      <w:r w:rsidR="003C4EC0" w:rsidRPr="00E93336">
        <w:rPr>
          <w:shd w:val="clear" w:color="auto" w:fill="FFFFFF"/>
        </w:rPr>
        <w:t xml:space="preserve">. </w:t>
      </w:r>
      <w:r w:rsidR="000F5175">
        <w:rPr>
          <w:shd w:val="clear" w:color="auto" w:fill="FFFFFF"/>
        </w:rPr>
        <w:t xml:space="preserve">Without another source from which to derive the minimum </w:t>
      </w:r>
      <w:r w:rsidR="0042025F">
        <w:rPr>
          <w:shd w:val="clear" w:color="auto" w:fill="FFFFFF"/>
        </w:rPr>
        <w:t xml:space="preserve">natural </w:t>
      </w:r>
      <w:r w:rsidR="000F5175">
        <w:rPr>
          <w:shd w:val="clear" w:color="auto" w:fill="FFFFFF"/>
        </w:rPr>
        <w:t>space area that can reasonably be considered public, we used a threshold value of 0.5 hectares (</w:t>
      </w:r>
      <w:r w:rsidR="000F5175" w:rsidRPr="00E93336">
        <w:rPr>
          <w:shd w:val="clear" w:color="auto" w:fill="FFFFFF"/>
        </w:rPr>
        <w:t>5000</w:t>
      </w:r>
      <w:r w:rsidR="000F5175">
        <w:rPr>
          <w:shd w:val="clear" w:color="auto" w:fill="FFFFFF"/>
        </w:rPr>
        <w:t xml:space="preserve"> </w:t>
      </w:r>
      <w:r w:rsidR="000F5175" w:rsidRPr="00E93336">
        <w:rPr>
          <w:shd w:val="clear" w:color="auto" w:fill="FFFFFF"/>
        </w:rPr>
        <w:t>m</w:t>
      </w:r>
      <w:r w:rsidR="000F5175" w:rsidRPr="00E93336">
        <w:rPr>
          <w:shd w:val="clear" w:color="auto" w:fill="FFFFFF"/>
          <w:vertAlign w:val="superscript"/>
        </w:rPr>
        <w:t>2</w:t>
      </w:r>
      <w:r w:rsidR="000F5175">
        <w:rPr>
          <w:shd w:val="clear" w:color="auto" w:fill="FFFFFF"/>
        </w:rPr>
        <w:t xml:space="preserve">), </w:t>
      </w:r>
      <w:r w:rsidR="000F5175" w:rsidRPr="00E93336">
        <w:rPr>
          <w:shd w:val="clear" w:color="auto" w:fill="FFFFFF"/>
        </w:rPr>
        <w:t>the WHO definition of universal access to greenspace</w:t>
      </w:r>
      <w:r w:rsidR="000F5175">
        <w:rPr>
          <w:shd w:val="clear" w:color="auto" w:fill="FFFFFF"/>
        </w:rPr>
        <w:t xml:space="preserve"> </w:t>
      </w:r>
      <w:r w:rsidR="000F5175">
        <w:rPr>
          <w:shd w:val="clear" w:color="auto" w:fill="FFFFFF"/>
        </w:rPr>
        <w:fldChar w:fldCharType="begin"/>
      </w:r>
      <w:r w:rsidR="000F5175">
        <w:rPr>
          <w:shd w:val="clear" w:color="auto" w:fill="FFFFFF"/>
        </w:rPr>
        <w:instrText xml:space="preserve"> ADDIN ZOTERO_ITEM CSL_CITATION {"citationID":"8esd5pGe","properties":{"formattedCitation":"({\\i{}Urban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000F5175">
        <w:rPr>
          <w:shd w:val="clear" w:color="auto" w:fill="FFFFFF"/>
        </w:rPr>
        <w:fldChar w:fldCharType="separate"/>
      </w:r>
      <w:r w:rsidR="000F5175" w:rsidRPr="003C4EC0">
        <w:t>(</w:t>
      </w:r>
      <w:r w:rsidR="000F5175" w:rsidRPr="003C4EC0">
        <w:rPr>
          <w:i/>
          <w:iCs/>
        </w:rPr>
        <w:t>Urban Green Spaces: A Brief for Action</w:t>
      </w:r>
      <w:r w:rsidR="000F5175" w:rsidRPr="003C4EC0">
        <w:t>, 2017)</w:t>
      </w:r>
      <w:r w:rsidR="000F5175">
        <w:rPr>
          <w:shd w:val="clear" w:color="auto" w:fill="FFFFFF"/>
        </w:rPr>
        <w:fldChar w:fldCharType="end"/>
      </w:r>
      <w:r w:rsidR="000F5175">
        <w:rPr>
          <w:shd w:val="clear" w:color="auto" w:fill="FFFFFF"/>
        </w:rPr>
        <w:t xml:space="preserve">. </w:t>
      </w:r>
      <w:r w:rsidR="00305AA0">
        <w:rPr>
          <w:shd w:val="clear" w:color="auto" w:fill="FFFFFF"/>
        </w:rPr>
        <w:t>We then</w:t>
      </w:r>
      <w:r w:rsidR="003C4EC0" w:rsidRPr="00E93336">
        <w:rPr>
          <w:shd w:val="clear" w:color="auto" w:fill="FFFFFF"/>
        </w:rPr>
        <w:t xml:space="preserve"> </w:t>
      </w:r>
      <w:r w:rsidR="003C4EC0">
        <w:rPr>
          <w:shd w:val="clear" w:color="auto" w:fill="FFFFFF"/>
        </w:rPr>
        <w:t>create</w:t>
      </w:r>
      <w:r w:rsidR="00C01527">
        <w:rPr>
          <w:shd w:val="clear" w:color="auto" w:fill="FFFFFF"/>
        </w:rPr>
        <w:t>d</w:t>
      </w:r>
      <w:r w:rsidR="003C4EC0" w:rsidRPr="00E93336">
        <w:rPr>
          <w:shd w:val="clear" w:color="auto" w:fill="FFFFFF"/>
        </w:rPr>
        <w:t xml:space="preserve"> </w:t>
      </w:r>
      <w:r w:rsidR="003C4EC0">
        <w:rPr>
          <w:shd w:val="clear" w:color="auto" w:fill="FFFFFF"/>
        </w:rPr>
        <w:t>1000m</w:t>
      </w:r>
      <w:r w:rsidR="003C4EC0" w:rsidRPr="00E93336">
        <w:rPr>
          <w:shd w:val="clear" w:color="auto" w:fill="FFFFFF"/>
        </w:rPr>
        <w:t xml:space="preserve"> buffer</w:t>
      </w:r>
      <w:r w:rsidR="003C4EC0">
        <w:rPr>
          <w:shd w:val="clear" w:color="auto" w:fill="FFFFFF"/>
        </w:rPr>
        <w:t>s</w:t>
      </w:r>
      <w:r w:rsidR="003C4EC0" w:rsidRPr="00E93336">
        <w:rPr>
          <w:shd w:val="clear" w:color="auto" w:fill="FFFFFF"/>
        </w:rPr>
        <w:t xml:space="preserve"> </w:t>
      </w:r>
      <w:r w:rsidR="003C4EC0">
        <w:rPr>
          <w:shd w:val="clear" w:color="auto" w:fill="FFFFFF"/>
        </w:rPr>
        <w:t>around each 10m native pixel and flag</w:t>
      </w:r>
      <w:r w:rsidR="00C01527">
        <w:rPr>
          <w:shd w:val="clear" w:color="auto" w:fill="FFFFFF"/>
        </w:rPr>
        <w:t>ged</w:t>
      </w:r>
      <w:r w:rsidR="003C4EC0">
        <w:rPr>
          <w:shd w:val="clear" w:color="auto" w:fill="FFFFFF"/>
        </w:rPr>
        <w:t xml:space="preserve"> whether there </w:t>
      </w:r>
      <w:r w:rsidR="00C01527">
        <w:rPr>
          <w:shd w:val="clear" w:color="auto" w:fill="FFFFFF"/>
        </w:rPr>
        <w:t>was</w:t>
      </w:r>
      <w:r w:rsidR="003C4EC0">
        <w:rPr>
          <w:shd w:val="clear" w:color="auto" w:fill="FFFFFF"/>
        </w:rPr>
        <w:t xml:space="preserve"> at least 0.5 hectares of natural space in that zone</w:t>
      </w:r>
      <w:r w:rsidR="000F5175">
        <w:rPr>
          <w:shd w:val="clear" w:color="auto" w:fill="FFFFFF"/>
        </w:rPr>
        <w:t xml:space="preserve"> to</w:t>
      </w:r>
      <w:r w:rsidR="003C4EC0">
        <w:rPr>
          <w:shd w:val="clear" w:color="auto" w:fill="FFFFFF"/>
        </w:rPr>
        <w:t xml:space="preserve"> </w:t>
      </w:r>
      <w:r w:rsidR="003C4EC0" w:rsidRPr="00E93336">
        <w:rPr>
          <w:shd w:val="clear" w:color="auto" w:fill="FFFFFF"/>
        </w:rPr>
        <w:t>captur</w:t>
      </w:r>
      <w:r w:rsidR="000F5175">
        <w:rPr>
          <w:shd w:val="clear" w:color="auto" w:fill="FFFFFF"/>
        </w:rPr>
        <w:t>e population</w:t>
      </w:r>
      <w:r w:rsidR="003C4EC0" w:rsidRPr="00E93336">
        <w:rPr>
          <w:shd w:val="clear" w:color="auto" w:fill="FFFFFF"/>
        </w:rPr>
        <w:t xml:space="preserve"> access within a fifteen-minute walk or bike</w:t>
      </w:r>
      <w:r w:rsidR="0042025F">
        <w:rPr>
          <w:shd w:val="clear" w:color="auto" w:fill="FFFFFF"/>
        </w:rPr>
        <w:t>, as specified in the Quality Total Cover target</w:t>
      </w:r>
      <w:r w:rsidR="003C4EC0" w:rsidRPr="00E93336">
        <w:rPr>
          <w:shd w:val="clear" w:color="auto" w:fill="FFFFFF"/>
        </w:rPr>
        <w:t>. We chose this distance based on The Federal Highway Administration guideline that the average person can walk 1,080 meters in fifteen minutes</w:t>
      </w:r>
      <w:r w:rsidR="003C4EC0">
        <w:rPr>
          <w:shd w:val="clear" w:color="auto" w:fill="FFFFFF"/>
        </w:rPr>
        <w:t xml:space="preserve"> </w:t>
      </w:r>
      <w:r w:rsidR="003C4EC0">
        <w:rPr>
          <w:shd w:val="clear" w:color="auto" w:fill="FFFFFF"/>
        </w:rPr>
        <w:fldChar w:fldCharType="begin"/>
      </w:r>
      <w:r w:rsidR="003C4EC0">
        <w:rPr>
          <w:shd w:val="clear" w:color="auto" w:fill="FFFFFF"/>
        </w:rPr>
        <w:instrText xml:space="preserve"> ADDIN ZOTERO_ITEM CSL_CITATION {"citationID":"FTrLB6GV","properties":{"formattedCitation":"(Turner, S., Sandt, L., Toole, J., Benz, R., &amp; Patten, R., 2006)","plainCitation":"(Turner, S., Sandt, L., Toole, J., Benz, R., &amp; Patten, R., 2006)","noteIndex":0},"citationItems":[{"id":452,"uris":["http://zotero.org/users/10202395/items/23C2J8GB"],"itemData":{"id":452,"type":"report","event-place":"McLean, VA.","genre":"Research Publication","note":"Turner, S., Sandt, L., Toole, J., Benz, R., &amp; Patten, R. (2006). FHWA university course on bicycle and pedestrian transportation. Draft Report, Federal Highway Administration, McLean, VA.","number":"FHWA-HRT-05-099","publisher":"U.S. Department of Transportation","publisher-place":"McLean, VA.","title":"Federal Highway Administration University Course on Bicycle and Pedestrian Transportation","URL":"https://www.fhwa.dot.gov/publications/research/safety/pedbike/05085/chapt8.cfm","author":[{"literal":"Turner, S., Sandt, L., Toole, J., Benz, R., &amp; Patten, R."}],"issued":{"date-parts":[["2006",7]]}}}],"schema":"https://github.com/citation-style-language/schema/raw/master/csl-citation.json"} </w:instrText>
      </w:r>
      <w:r w:rsidR="003C4EC0">
        <w:rPr>
          <w:shd w:val="clear" w:color="auto" w:fill="FFFFFF"/>
        </w:rPr>
        <w:fldChar w:fldCharType="separate"/>
      </w:r>
      <w:r w:rsidR="003C4EC0">
        <w:rPr>
          <w:noProof/>
          <w:shd w:val="clear" w:color="auto" w:fill="FFFFFF"/>
        </w:rPr>
        <w:t>(Turner, S., Sandt, L., Toole, J., Benz, R., &amp; Patten, R., 2006)</w:t>
      </w:r>
      <w:r w:rsidR="003C4EC0">
        <w:rPr>
          <w:shd w:val="clear" w:color="auto" w:fill="FFFFFF"/>
        </w:rPr>
        <w:fldChar w:fldCharType="end"/>
      </w:r>
      <w:r w:rsidR="003C4EC0" w:rsidRPr="00E93336">
        <w:rPr>
          <w:shd w:val="clear" w:color="auto" w:fill="FFFFFF"/>
        </w:rPr>
        <w:t xml:space="preserve">. While the average </w:t>
      </w:r>
      <w:r w:rsidR="003C4EC0">
        <w:rPr>
          <w:shd w:val="clear" w:color="auto" w:fill="FFFFFF"/>
        </w:rPr>
        <w:t>cyclist</w:t>
      </w:r>
      <w:r w:rsidR="003C4EC0" w:rsidRPr="00E93336">
        <w:rPr>
          <w:shd w:val="clear" w:color="auto" w:fill="FFFFFF"/>
        </w:rPr>
        <w:t xml:space="preserve"> can travel f</w:t>
      </w:r>
      <w:r w:rsidR="003C4EC0">
        <w:rPr>
          <w:shd w:val="clear" w:color="auto" w:fill="FFFFFF"/>
        </w:rPr>
        <w:t>a</w:t>
      </w:r>
      <w:r w:rsidR="003C4EC0" w:rsidRPr="00E93336">
        <w:rPr>
          <w:shd w:val="clear" w:color="auto" w:fill="FFFFFF"/>
        </w:rPr>
        <w:t xml:space="preserve">rther, we chose to focus solely on walking for </w:t>
      </w:r>
      <w:r w:rsidR="003C4EC0">
        <w:rPr>
          <w:shd w:val="clear" w:color="auto" w:fill="FFFFFF"/>
        </w:rPr>
        <w:t>a more</w:t>
      </w:r>
      <w:r w:rsidR="003C4EC0" w:rsidRPr="00E93336">
        <w:rPr>
          <w:shd w:val="clear" w:color="auto" w:fill="FFFFFF"/>
        </w:rPr>
        <w:t xml:space="preserve"> inclusive</w:t>
      </w:r>
      <w:r w:rsidR="003C4EC0">
        <w:rPr>
          <w:shd w:val="clear" w:color="auto" w:fill="FFFFFF"/>
        </w:rPr>
        <w:t xml:space="preserve"> </w:t>
      </w:r>
      <w:r w:rsidR="003C4EC0" w:rsidRPr="00E93336">
        <w:rPr>
          <w:shd w:val="clear" w:color="auto" w:fill="FFFFFF"/>
        </w:rPr>
        <w:t>definition of access, as cities vary greatly in cycling infrastructure, bike ownership, and bike comfortability</w:t>
      </w:r>
      <w:r w:rsidR="003C4EC0">
        <w:rPr>
          <w:shd w:val="clear" w:color="auto" w:fill="FFFFFF"/>
        </w:rPr>
        <w:t xml:space="preserve">. </w:t>
      </w:r>
      <w:r w:rsidR="00305AA0">
        <w:rPr>
          <w:shd w:val="clear" w:color="auto" w:fill="FFFFFF"/>
        </w:rPr>
        <w:t>Next</w:t>
      </w:r>
      <w:r w:rsidR="003C4EC0">
        <w:rPr>
          <w:shd w:val="clear" w:color="auto" w:fill="FFFFFF"/>
        </w:rPr>
        <w:t>, we aggregate</w:t>
      </w:r>
      <w:r w:rsidR="00C01527">
        <w:rPr>
          <w:shd w:val="clear" w:color="auto" w:fill="FFFFFF"/>
        </w:rPr>
        <w:t>d</w:t>
      </w:r>
      <w:r w:rsidR="003C4EC0">
        <w:rPr>
          <w:shd w:val="clear" w:color="auto" w:fill="FFFFFF"/>
        </w:rPr>
        <w:t xml:space="preserve"> this dataset to the 100m resolution</w:t>
      </w:r>
      <w:r w:rsidR="00382357">
        <w:rPr>
          <w:shd w:val="clear" w:color="auto" w:fill="FFFFFF"/>
        </w:rPr>
        <w:t xml:space="preserve">, using the </w:t>
      </w:r>
      <w:r w:rsidR="00811C2B">
        <w:rPr>
          <w:shd w:val="clear" w:color="auto" w:fill="FFFFFF"/>
        </w:rPr>
        <w:t>area-weighted mean</w:t>
      </w:r>
      <w:r w:rsidR="00382357">
        <w:rPr>
          <w:shd w:val="clear" w:color="auto" w:fill="FFFFFF"/>
        </w:rPr>
        <w:t xml:space="preserve">. The result was a </w:t>
      </w:r>
      <w:r w:rsidR="008713A7">
        <w:rPr>
          <w:shd w:val="clear" w:color="auto" w:fill="FFFFFF"/>
        </w:rPr>
        <w:t xml:space="preserve">100m </w:t>
      </w:r>
      <w:r w:rsidR="00382357">
        <w:rPr>
          <w:shd w:val="clear" w:color="auto" w:fill="FFFFFF"/>
        </w:rPr>
        <w:t>resolution dataset where each grid cell</w:t>
      </w:r>
      <w:r w:rsidR="003C4EC0">
        <w:rPr>
          <w:shd w:val="clear" w:color="auto" w:fill="FFFFFF"/>
        </w:rPr>
        <w:t xml:space="preserve"> represents the percentage of area within that pixel that has access to 0.5 hectares or more of natural space within a 1000m buffer, or fifteen-minute walk (Fig. 1 Panel </w:t>
      </w:r>
      <w:r w:rsidR="00236BC1">
        <w:rPr>
          <w:shd w:val="clear" w:color="auto" w:fill="FFFFFF"/>
        </w:rPr>
        <w:t>b</w:t>
      </w:r>
      <w:r w:rsidR="003C4EC0">
        <w:rPr>
          <w:shd w:val="clear" w:color="auto" w:fill="FFFFFF"/>
        </w:rPr>
        <w:t xml:space="preserve">). </w:t>
      </w:r>
      <w:r w:rsidR="00FA251C">
        <w:rPr>
          <w:shd w:val="clear" w:color="auto" w:fill="FFFFFF"/>
        </w:rPr>
        <w:t xml:space="preserve">In a final step, because the Equitable Spatial Distribution target is dependent on the spatial distribution of the population, we multiplied the green and blue landcover </w:t>
      </w:r>
      <w:r w:rsidR="00FA251C" w:rsidRPr="00E93336">
        <w:rPr>
          <w:shd w:val="clear" w:color="auto" w:fill="FFFFFF"/>
        </w:rPr>
        <w:t xml:space="preserve">data by the population living in </w:t>
      </w:r>
      <w:r w:rsidR="00FA251C">
        <w:rPr>
          <w:shd w:val="clear" w:color="auto" w:fill="FFFFFF"/>
        </w:rPr>
        <w:t>the corresponding</w:t>
      </w:r>
      <w:r w:rsidR="00FA251C" w:rsidRPr="00E93336">
        <w:rPr>
          <w:shd w:val="clear" w:color="auto" w:fill="FFFFFF"/>
        </w:rPr>
        <w:t xml:space="preserve"> grid cell to determine the </w:t>
      </w:r>
      <w:r w:rsidR="00B74444">
        <w:rPr>
          <w:shd w:val="clear" w:color="auto" w:fill="FFFFFF"/>
        </w:rPr>
        <w:t>proportion</w:t>
      </w:r>
      <w:r w:rsidR="00FA251C" w:rsidRPr="00E93336">
        <w:rPr>
          <w:shd w:val="clear" w:color="auto" w:fill="FFFFFF"/>
        </w:rPr>
        <w:t xml:space="preserve"> of the population </w:t>
      </w:r>
      <w:r w:rsidR="00FA251C">
        <w:rPr>
          <w:shd w:val="clear" w:color="auto" w:fill="FFFFFF"/>
        </w:rPr>
        <w:t xml:space="preserve">across the city </w:t>
      </w:r>
      <w:r w:rsidR="00FA251C" w:rsidRPr="00E93336">
        <w:rPr>
          <w:shd w:val="clear" w:color="auto" w:fill="FFFFFF"/>
        </w:rPr>
        <w:t xml:space="preserve">with </w:t>
      </w:r>
      <w:r w:rsidR="00FA251C">
        <w:rPr>
          <w:shd w:val="clear" w:color="auto" w:fill="FFFFFF"/>
        </w:rPr>
        <w:t>proximity</w:t>
      </w:r>
      <w:r w:rsidR="00FA251C" w:rsidRPr="00E93336">
        <w:rPr>
          <w:shd w:val="clear" w:color="auto" w:fill="FFFFFF"/>
        </w:rPr>
        <w:t xml:space="preserve"> to </w:t>
      </w:r>
      <w:r w:rsidR="00FA251C">
        <w:rPr>
          <w:shd w:val="clear" w:color="auto" w:fill="FFFFFF"/>
        </w:rPr>
        <w:t>natural space</w:t>
      </w:r>
      <w:r w:rsidR="00FA251C" w:rsidRPr="00E93336">
        <w:rPr>
          <w:shd w:val="clear" w:color="auto" w:fill="FFFFFF"/>
        </w:rPr>
        <w:t>.</w:t>
      </w:r>
      <w:r w:rsidR="00FA251C">
        <w:rPr>
          <w:shd w:val="clear" w:color="auto" w:fill="FFFFFF"/>
        </w:rPr>
        <w:t xml:space="preserve"> </w:t>
      </w:r>
    </w:p>
    <w:p w14:paraId="34BBB31E" w14:textId="77777777" w:rsidR="003C4EC0" w:rsidRDefault="003C4EC0" w:rsidP="003C4EC0">
      <w:pPr>
        <w:ind w:firstLine="720"/>
        <w:rPr>
          <w:shd w:val="clear" w:color="auto" w:fill="FFFFFF"/>
        </w:rPr>
      </w:pPr>
    </w:p>
    <w:p w14:paraId="1AFE3EFE" w14:textId="77777777" w:rsidR="00921885" w:rsidRDefault="003C4EC0" w:rsidP="008F1ADF">
      <w:pPr>
        <w:ind w:firstLine="720"/>
        <w:rPr>
          <w:shd w:val="clear" w:color="auto" w:fill="FFFFFF"/>
        </w:rPr>
      </w:pPr>
      <w:r>
        <w:rPr>
          <w:b/>
          <w:bCs/>
          <w:shd w:val="clear" w:color="auto" w:fill="FFFFFF"/>
        </w:rPr>
        <w:t>2.</w:t>
      </w:r>
      <w:r w:rsidR="0035010D">
        <w:rPr>
          <w:b/>
          <w:bCs/>
          <w:shd w:val="clear" w:color="auto" w:fill="FFFFFF"/>
        </w:rPr>
        <w:t>4</w:t>
      </w:r>
      <w:r>
        <w:rPr>
          <w:b/>
          <w:bCs/>
          <w:shd w:val="clear" w:color="auto" w:fill="FFFFFF"/>
        </w:rPr>
        <w:t xml:space="preserve"> </w:t>
      </w:r>
      <w:r w:rsidRPr="000A7758">
        <w:rPr>
          <w:b/>
          <w:bCs/>
          <w:shd w:val="clear" w:color="auto" w:fill="FFFFFF"/>
        </w:rPr>
        <w:t xml:space="preserve">Converting </w:t>
      </w:r>
      <w:r>
        <w:rPr>
          <w:b/>
          <w:bCs/>
          <w:shd w:val="clear" w:color="auto" w:fill="FFFFFF"/>
        </w:rPr>
        <w:t>UND</w:t>
      </w:r>
      <w:r w:rsidRPr="000A7758">
        <w:rPr>
          <w:b/>
          <w:bCs/>
          <w:shd w:val="clear" w:color="auto" w:fill="FFFFFF"/>
        </w:rPr>
        <w:t xml:space="preserve"> targets to</w:t>
      </w:r>
      <w:r>
        <w:rPr>
          <w:b/>
          <w:bCs/>
          <w:shd w:val="clear" w:color="auto" w:fill="FFFFFF"/>
        </w:rPr>
        <w:t xml:space="preserve"> the</w:t>
      </w:r>
      <w:r w:rsidRPr="000A7758">
        <w:rPr>
          <w:b/>
          <w:bCs/>
          <w:shd w:val="clear" w:color="auto" w:fill="FFFFFF"/>
        </w:rPr>
        <w:t xml:space="preserve"> NDVI</w:t>
      </w:r>
      <w:r>
        <w:rPr>
          <w:b/>
          <w:bCs/>
          <w:shd w:val="clear" w:color="auto" w:fill="FFFFFF"/>
        </w:rPr>
        <w:t xml:space="preserve"> scale. </w:t>
      </w:r>
      <w:r>
        <w:rPr>
          <w:shd w:val="clear" w:color="auto" w:fill="FFFFFF"/>
        </w:rPr>
        <w:t>In addition to evaluating each city’s existing natural space against the UND targets using the landcover datasets, we translated the UND targets into the NDVI scale for compatibility with the existing health literature.</w:t>
      </w:r>
    </w:p>
    <w:p w14:paraId="315229FC" w14:textId="77777777" w:rsidR="00921885" w:rsidRDefault="00921885" w:rsidP="008F1ADF">
      <w:pPr>
        <w:ind w:firstLine="720"/>
        <w:rPr>
          <w:shd w:val="clear" w:color="auto" w:fill="FFFFFF"/>
        </w:rPr>
      </w:pPr>
    </w:p>
    <w:p w14:paraId="2E0CED61" w14:textId="700B84E9" w:rsidR="008D2E35" w:rsidRDefault="003C4EC0" w:rsidP="008D2E35">
      <w:pPr>
        <w:ind w:firstLine="720"/>
        <w:rPr>
          <w:shd w:val="clear" w:color="auto" w:fill="FFFFFF"/>
        </w:rPr>
      </w:pPr>
      <w:r>
        <w:rPr>
          <w:shd w:val="clear" w:color="auto" w:fill="FFFFFF"/>
        </w:rPr>
        <w:t xml:space="preserve"> </w:t>
      </w:r>
      <w:r w:rsidR="00921885">
        <w:rPr>
          <w:b/>
          <w:bCs/>
          <w:shd w:val="clear" w:color="auto" w:fill="FFFFFF"/>
        </w:rPr>
        <w:t xml:space="preserve">2.4.1. </w:t>
      </w:r>
      <w:r w:rsidR="00921885" w:rsidRPr="000A7758">
        <w:rPr>
          <w:b/>
          <w:bCs/>
          <w:shd w:val="clear" w:color="auto" w:fill="FFFFFF"/>
        </w:rPr>
        <w:t>Converting</w:t>
      </w:r>
      <w:r w:rsidR="00921885">
        <w:rPr>
          <w:b/>
          <w:bCs/>
          <w:shd w:val="clear" w:color="auto" w:fill="FFFFFF"/>
        </w:rPr>
        <w:t xml:space="preserve"> Quality Total Cover</w:t>
      </w:r>
      <w:r w:rsidR="00921885" w:rsidRPr="000A7758">
        <w:rPr>
          <w:b/>
          <w:bCs/>
          <w:shd w:val="clear" w:color="auto" w:fill="FFFFFF"/>
        </w:rPr>
        <w:t xml:space="preserve"> to</w:t>
      </w:r>
      <w:r w:rsidR="00921885">
        <w:rPr>
          <w:b/>
          <w:bCs/>
          <w:shd w:val="clear" w:color="auto" w:fill="FFFFFF"/>
        </w:rPr>
        <w:t xml:space="preserve"> the</w:t>
      </w:r>
      <w:r w:rsidR="00921885" w:rsidRPr="000A7758">
        <w:rPr>
          <w:b/>
          <w:bCs/>
          <w:shd w:val="clear" w:color="auto" w:fill="FFFFFF"/>
        </w:rPr>
        <w:t xml:space="preserve"> NDVI</w:t>
      </w:r>
      <w:r w:rsidR="00921885">
        <w:rPr>
          <w:b/>
          <w:bCs/>
          <w:shd w:val="clear" w:color="auto" w:fill="FFFFFF"/>
        </w:rPr>
        <w:t xml:space="preserve"> scale. </w:t>
      </w:r>
      <w:r>
        <w:rPr>
          <w:shd w:val="clear" w:color="auto" w:fill="FFFFFF"/>
        </w:rPr>
        <w:t>For the Quality Total Cover target, which focuses on greenspace, we aggregate</w:t>
      </w:r>
      <w:r w:rsidR="00C01527">
        <w:rPr>
          <w:shd w:val="clear" w:color="auto" w:fill="FFFFFF"/>
        </w:rPr>
        <w:t>d</w:t>
      </w:r>
      <w:r>
        <w:rPr>
          <w:shd w:val="clear" w:color="auto" w:fill="FFFFFF"/>
        </w:rPr>
        <w:t xml:space="preserve"> the</w:t>
      </w:r>
      <w:r w:rsidR="007F7136">
        <w:rPr>
          <w:shd w:val="clear" w:color="auto" w:fill="FFFFFF"/>
        </w:rPr>
        <w:t xml:space="preserve"> 10m</w:t>
      </w:r>
      <w:r>
        <w:rPr>
          <w:shd w:val="clear" w:color="auto" w:fill="FFFFFF"/>
        </w:rPr>
        <w:t xml:space="preserve"> NDVI dataset to the 100m resolution, so that each </w:t>
      </w:r>
      <w:r w:rsidR="007F7136">
        <w:rPr>
          <w:shd w:val="clear" w:color="auto" w:fill="FFFFFF"/>
        </w:rPr>
        <w:t xml:space="preserve">100m </w:t>
      </w:r>
      <w:r>
        <w:rPr>
          <w:shd w:val="clear" w:color="auto" w:fill="FFFFFF"/>
        </w:rPr>
        <w:t xml:space="preserve">pixel </w:t>
      </w:r>
      <w:r w:rsidR="007F7136">
        <w:rPr>
          <w:shd w:val="clear" w:color="auto" w:fill="FFFFFF"/>
        </w:rPr>
        <w:t>represent</w:t>
      </w:r>
      <w:r w:rsidR="00486663">
        <w:rPr>
          <w:shd w:val="clear" w:color="auto" w:fill="FFFFFF"/>
        </w:rPr>
        <w:t>s</w:t>
      </w:r>
      <w:r>
        <w:rPr>
          <w:shd w:val="clear" w:color="auto" w:fill="FFFFFF"/>
        </w:rPr>
        <w:t xml:space="preserve"> the </w:t>
      </w:r>
      <w:r w:rsidR="002828E1">
        <w:rPr>
          <w:shd w:val="clear" w:color="auto" w:fill="FFFFFF"/>
        </w:rPr>
        <w:t xml:space="preserve">area weighted </w:t>
      </w:r>
      <w:r>
        <w:rPr>
          <w:shd w:val="clear" w:color="auto" w:fill="FFFFFF"/>
        </w:rPr>
        <w:t xml:space="preserve">mean NDVI of </w:t>
      </w:r>
      <w:r w:rsidR="007F7136">
        <w:rPr>
          <w:shd w:val="clear" w:color="auto" w:fill="FFFFFF"/>
        </w:rPr>
        <w:t>the 10m pixels within it</w:t>
      </w:r>
      <w:r>
        <w:rPr>
          <w:shd w:val="clear" w:color="auto" w:fill="FFFFFF"/>
        </w:rPr>
        <w:t xml:space="preserve"> (Fig. 1 Panel </w:t>
      </w:r>
      <w:r w:rsidR="00A47C8A">
        <w:rPr>
          <w:shd w:val="clear" w:color="auto" w:fill="FFFFFF"/>
        </w:rPr>
        <w:t>b</w:t>
      </w:r>
      <w:r>
        <w:rPr>
          <w:shd w:val="clear" w:color="auto" w:fill="FFFFFF"/>
        </w:rPr>
        <w:t>).</w:t>
      </w:r>
      <w:r w:rsidR="002828E1" w:rsidRPr="002828E1">
        <w:rPr>
          <w:shd w:val="clear" w:color="auto" w:fill="FFFFFF"/>
        </w:rPr>
        <w:t xml:space="preserve"> </w:t>
      </w:r>
      <w:r w:rsidR="002828E1">
        <w:rPr>
          <w:shd w:val="clear" w:color="auto" w:fill="FFFFFF"/>
        </w:rPr>
        <w:t>We then fit ordinary least squares (OLS) models</w:t>
      </w:r>
      <w:r w:rsidR="00486663">
        <w:rPr>
          <w:shd w:val="clear" w:color="auto" w:fill="FFFFFF"/>
        </w:rPr>
        <w:t>,</w:t>
      </w:r>
      <w:r w:rsidR="002828E1">
        <w:rPr>
          <w:shd w:val="clear" w:color="auto" w:fill="FFFFFF"/>
        </w:rPr>
        <w:t xml:space="preserve"> regressing the </w:t>
      </w:r>
      <w:r w:rsidR="00B74444">
        <w:rPr>
          <w:shd w:val="clear" w:color="auto" w:fill="FFFFFF"/>
        </w:rPr>
        <w:t>proportion</w:t>
      </w:r>
      <w:r w:rsidR="002828E1">
        <w:rPr>
          <w:shd w:val="clear" w:color="auto" w:fill="FFFFFF"/>
        </w:rPr>
        <w:t xml:space="preserve"> green area</w:t>
      </w:r>
      <w:r w:rsidR="00486663">
        <w:rPr>
          <w:shd w:val="clear" w:color="auto" w:fill="FFFFFF"/>
        </w:rPr>
        <w:t xml:space="preserve"> from 2.3.1.</w:t>
      </w:r>
      <w:r w:rsidR="002828E1">
        <w:rPr>
          <w:shd w:val="clear" w:color="auto" w:fill="FFFFFF"/>
        </w:rPr>
        <w:t xml:space="preserve"> on the corresponding NDVI value</w:t>
      </w:r>
      <w:r w:rsidR="00486663">
        <w:rPr>
          <w:shd w:val="clear" w:color="auto" w:fill="FFFFFF"/>
        </w:rPr>
        <w:t xml:space="preserve"> in each 100m grid cell</w:t>
      </w:r>
      <w:r w:rsidR="002828E1">
        <w:rPr>
          <w:shd w:val="clear" w:color="auto" w:fill="FFFFFF"/>
        </w:rPr>
        <w:t xml:space="preserve">, following methods used in a health impact assessment of Philadelphia’s tree canopy goals </w:t>
      </w:r>
      <w:r w:rsidR="002828E1">
        <w:rPr>
          <w:shd w:val="clear" w:color="auto" w:fill="FFFFFF"/>
        </w:rPr>
        <w:fldChar w:fldCharType="begin"/>
      </w:r>
      <w:r w:rsidR="002828E1">
        <w:rPr>
          <w:shd w:val="clear" w:color="auto" w:fill="FFFFFF"/>
        </w:rPr>
        <w:instrText xml:space="preserve"> ADDIN ZOTERO_ITEM CSL_CITATION {"citationID":"JvOefT2L","properties":{"formattedCitation":"(Kondo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002828E1">
        <w:rPr>
          <w:shd w:val="clear" w:color="auto" w:fill="FFFFFF"/>
        </w:rPr>
        <w:fldChar w:fldCharType="separate"/>
      </w:r>
      <w:r w:rsidR="002828E1">
        <w:rPr>
          <w:noProof/>
          <w:shd w:val="clear" w:color="auto" w:fill="FFFFFF"/>
        </w:rPr>
        <w:t>(Kondo et al., 2020)</w:t>
      </w:r>
      <w:r w:rsidR="002828E1">
        <w:rPr>
          <w:shd w:val="clear" w:color="auto" w:fill="FFFFFF"/>
        </w:rPr>
        <w:fldChar w:fldCharType="end"/>
      </w:r>
      <w:r w:rsidR="002828E1">
        <w:rPr>
          <w:shd w:val="clear" w:color="auto" w:fill="FFFFFF"/>
        </w:rPr>
        <w:t>. We fit separate regression models for each of the 96 cities, to account for differences in local climate and greenness.</w:t>
      </w:r>
      <w:r>
        <w:rPr>
          <w:shd w:val="clear" w:color="auto" w:fill="FFFFFF"/>
        </w:rPr>
        <w:t xml:space="preserve"> </w:t>
      </w:r>
      <w:r w:rsidR="00486663">
        <w:rPr>
          <w:shd w:val="clear" w:color="auto" w:fill="FFFFFF"/>
        </w:rPr>
        <w:t>Finally, we used these models to</w:t>
      </w:r>
      <w:r w:rsidR="00486663" w:rsidRPr="00E93336">
        <w:rPr>
          <w:shd w:val="clear" w:color="auto" w:fill="FFFFFF"/>
        </w:rPr>
        <w:t xml:space="preserve"> </w:t>
      </w:r>
      <w:r w:rsidR="006C1212" w:rsidRPr="00E93336">
        <w:rPr>
          <w:shd w:val="clear" w:color="auto" w:fill="FFFFFF"/>
        </w:rPr>
        <w:t>predict</w:t>
      </w:r>
      <w:r w:rsidR="00486663" w:rsidRPr="00E93336">
        <w:rPr>
          <w:shd w:val="clear" w:color="auto" w:fill="FFFFFF"/>
        </w:rPr>
        <w:t xml:space="preserve"> the</w:t>
      </w:r>
      <w:r w:rsidR="00486663">
        <w:rPr>
          <w:shd w:val="clear" w:color="auto" w:fill="FFFFFF"/>
        </w:rPr>
        <w:t xml:space="preserve"> </w:t>
      </w:r>
      <w:r w:rsidR="00486663" w:rsidRPr="00E93336">
        <w:rPr>
          <w:shd w:val="clear" w:color="auto" w:fill="FFFFFF"/>
        </w:rPr>
        <w:t>NDVI</w:t>
      </w:r>
      <w:r w:rsidR="00486663">
        <w:rPr>
          <w:shd w:val="clear" w:color="auto" w:fill="FFFFFF"/>
        </w:rPr>
        <w:t xml:space="preserve"> value </w:t>
      </w:r>
      <w:r w:rsidR="00486663" w:rsidRPr="00E93336">
        <w:rPr>
          <w:shd w:val="clear" w:color="auto" w:fill="FFFFFF"/>
        </w:rPr>
        <w:t xml:space="preserve">associated with </w:t>
      </w:r>
      <w:r w:rsidR="00486663">
        <w:rPr>
          <w:shd w:val="clear" w:color="auto" w:fill="FFFFFF"/>
        </w:rPr>
        <w:t>30</w:t>
      </w:r>
      <w:r w:rsidR="006C1212">
        <w:rPr>
          <w:shd w:val="clear" w:color="auto" w:fill="FFFFFF"/>
        </w:rPr>
        <w:t xml:space="preserve"> and 40% </w:t>
      </w:r>
      <w:r w:rsidR="00486663">
        <w:rPr>
          <w:shd w:val="clear" w:color="auto" w:fill="FFFFFF"/>
        </w:rPr>
        <w:t>green area</w:t>
      </w:r>
      <w:r w:rsidR="006C1212">
        <w:rPr>
          <w:shd w:val="clear" w:color="auto" w:fill="FFFFFF"/>
        </w:rPr>
        <w:t xml:space="preserve"> in each city, corresponding to the minimum target range for Quality Total Cover</w:t>
      </w:r>
      <w:r w:rsidR="00486663">
        <w:rPr>
          <w:shd w:val="clear" w:color="auto" w:fill="FFFFFF"/>
        </w:rPr>
        <w:t>.</w:t>
      </w:r>
      <w:r w:rsidR="00486663" w:rsidRPr="00AF598F">
        <w:rPr>
          <w:shd w:val="clear" w:color="auto" w:fill="FFFFFF"/>
        </w:rPr>
        <w:t xml:space="preserve"> </w:t>
      </w:r>
      <w:r w:rsidR="008D2E35" w:rsidRPr="00E93336">
        <w:rPr>
          <w:shd w:val="clear" w:color="auto" w:fill="FFFFFF"/>
        </w:rPr>
        <w:t>Model fit was assessed using the coefficient of determination (R</w:t>
      </w:r>
      <w:r w:rsidR="008D2E35" w:rsidRPr="00E93336">
        <w:rPr>
          <w:shd w:val="clear" w:color="auto" w:fill="FFFFFF"/>
          <w:vertAlign w:val="superscript"/>
        </w:rPr>
        <w:t>2</w:t>
      </w:r>
      <w:r w:rsidR="008D2E35" w:rsidRPr="00E93336">
        <w:rPr>
          <w:shd w:val="clear" w:color="auto" w:fill="FFFFFF"/>
        </w:rPr>
        <w:t>) and the root mean square error (</w:t>
      </w:r>
      <w:proofErr w:type="spellStart"/>
      <w:r w:rsidR="008D2E35" w:rsidRPr="00E93336">
        <w:rPr>
          <w:shd w:val="clear" w:color="auto" w:fill="FFFFFF"/>
        </w:rPr>
        <w:t>rmse</w:t>
      </w:r>
      <w:proofErr w:type="spellEnd"/>
      <w:r w:rsidR="008D2E35" w:rsidRPr="00E93336">
        <w:rPr>
          <w:shd w:val="clear" w:color="auto" w:fill="FFFFFF"/>
        </w:rPr>
        <w:t>).</w:t>
      </w:r>
    </w:p>
    <w:p w14:paraId="234E5AC2" w14:textId="77777777" w:rsidR="00486663" w:rsidRDefault="00486663" w:rsidP="008D2E35">
      <w:pPr>
        <w:rPr>
          <w:shd w:val="clear" w:color="auto" w:fill="FFFFFF"/>
        </w:rPr>
      </w:pPr>
    </w:p>
    <w:p w14:paraId="4347C208" w14:textId="6716903D" w:rsidR="00A44FEF" w:rsidRDefault="000078C0" w:rsidP="00A646E6">
      <w:pPr>
        <w:ind w:firstLine="720"/>
        <w:rPr>
          <w:shd w:val="clear" w:color="auto" w:fill="FFFFFF"/>
        </w:rPr>
      </w:pPr>
      <w:r>
        <w:rPr>
          <w:b/>
          <w:bCs/>
          <w:shd w:val="clear" w:color="auto" w:fill="FFFFFF"/>
        </w:rPr>
        <w:t xml:space="preserve">2.4.2. Selecting threshold NDVI values for </w:t>
      </w:r>
      <w:r w:rsidR="00845610">
        <w:rPr>
          <w:b/>
          <w:bCs/>
          <w:shd w:val="clear" w:color="auto" w:fill="FFFFFF"/>
        </w:rPr>
        <w:t xml:space="preserve">classifying pixels as </w:t>
      </w:r>
      <w:r>
        <w:rPr>
          <w:b/>
          <w:bCs/>
          <w:shd w:val="clear" w:color="auto" w:fill="FFFFFF"/>
        </w:rPr>
        <w:t>greenspace</w:t>
      </w:r>
      <w:r w:rsidR="00A44FEF">
        <w:rPr>
          <w:b/>
          <w:bCs/>
          <w:shd w:val="clear" w:color="auto" w:fill="FFFFFF"/>
        </w:rPr>
        <w:t xml:space="preserve">. </w:t>
      </w:r>
      <w:r w:rsidR="00A44FEF" w:rsidRPr="00A44FEF">
        <w:rPr>
          <w:shd w:val="clear" w:color="auto" w:fill="FFFFFF"/>
        </w:rPr>
        <w:t>Because the Equitable Spatial Distribution target</w:t>
      </w:r>
      <w:r w:rsidR="00A44FEF">
        <w:rPr>
          <w:shd w:val="clear" w:color="auto" w:fill="FFFFFF"/>
        </w:rPr>
        <w:t xml:space="preserve"> requires identifying natural space before aggregating to a 15-minute walk buffer zone, we used the regression models from the Quality Total Cover target to set threshold NDVI values above which a pixel would be considered “green.” Using these regression models from 2.4.1., we predicted the NDVI value associated with 75, 90 and 100% green area</w:t>
      </w:r>
      <w:r w:rsidR="007D2C37">
        <w:rPr>
          <w:shd w:val="clear" w:color="auto" w:fill="FFFFFF"/>
        </w:rPr>
        <w:t>, which w</w:t>
      </w:r>
      <w:r w:rsidR="00D45C58">
        <w:rPr>
          <w:shd w:val="clear" w:color="auto" w:fill="FFFFFF"/>
        </w:rPr>
        <w:t xml:space="preserve">e then used as thresholds to </w:t>
      </w:r>
      <w:r w:rsidR="00BD194D">
        <w:rPr>
          <w:shd w:val="clear" w:color="auto" w:fill="FFFFFF"/>
        </w:rPr>
        <w:t>determine</w:t>
      </w:r>
      <w:r w:rsidR="00D45C58">
        <w:rPr>
          <w:shd w:val="clear" w:color="auto" w:fill="FFFFFF"/>
        </w:rPr>
        <w:t xml:space="preserve"> green area.</w:t>
      </w:r>
      <w:r w:rsidR="00A44FEF">
        <w:rPr>
          <w:shd w:val="clear" w:color="auto" w:fill="FFFFFF"/>
        </w:rPr>
        <w:t xml:space="preserve"> </w:t>
      </w:r>
    </w:p>
    <w:p w14:paraId="3E58BC0C" w14:textId="77777777" w:rsidR="009C7ADD" w:rsidRDefault="009C7ADD" w:rsidP="00A646E6">
      <w:pPr>
        <w:ind w:firstLine="720"/>
        <w:rPr>
          <w:shd w:val="clear" w:color="auto" w:fill="FFFFFF"/>
        </w:rPr>
      </w:pPr>
    </w:p>
    <w:p w14:paraId="4B28DE31" w14:textId="0D995EF7" w:rsidR="00EE76E7" w:rsidRDefault="001D31BB" w:rsidP="0021474E">
      <w:pPr>
        <w:ind w:firstLine="720"/>
      </w:pPr>
      <w:r>
        <w:rPr>
          <w:b/>
          <w:bCs/>
          <w:shd w:val="clear" w:color="auto" w:fill="FFFFFF"/>
        </w:rPr>
        <w:t>2.4.3.</w:t>
      </w:r>
      <w:r w:rsidR="0000293C" w:rsidRPr="0000293C">
        <w:rPr>
          <w:b/>
          <w:bCs/>
          <w:shd w:val="clear" w:color="auto" w:fill="FFFFFF"/>
        </w:rPr>
        <w:t xml:space="preserve"> </w:t>
      </w:r>
      <w:r w:rsidR="0000293C" w:rsidRPr="000A7758">
        <w:rPr>
          <w:b/>
          <w:bCs/>
          <w:shd w:val="clear" w:color="auto" w:fill="FFFFFF"/>
        </w:rPr>
        <w:t>Converting</w:t>
      </w:r>
      <w:r>
        <w:rPr>
          <w:b/>
          <w:bCs/>
          <w:shd w:val="clear" w:color="auto" w:fill="FFFFFF"/>
        </w:rPr>
        <w:t xml:space="preserve"> Equitable Spatial Distribution</w:t>
      </w:r>
      <w:r w:rsidRPr="000A7758">
        <w:rPr>
          <w:b/>
          <w:bCs/>
          <w:shd w:val="clear" w:color="auto" w:fill="FFFFFF"/>
        </w:rPr>
        <w:t xml:space="preserve"> to</w:t>
      </w:r>
      <w:r>
        <w:rPr>
          <w:b/>
          <w:bCs/>
          <w:shd w:val="clear" w:color="auto" w:fill="FFFFFF"/>
        </w:rPr>
        <w:t xml:space="preserve"> the</w:t>
      </w:r>
      <w:r w:rsidRPr="000A7758">
        <w:rPr>
          <w:b/>
          <w:bCs/>
          <w:shd w:val="clear" w:color="auto" w:fill="FFFFFF"/>
        </w:rPr>
        <w:t xml:space="preserve"> NDVI</w:t>
      </w:r>
      <w:r>
        <w:rPr>
          <w:b/>
          <w:bCs/>
          <w:shd w:val="clear" w:color="auto" w:fill="FFFFFF"/>
        </w:rPr>
        <w:t xml:space="preserve"> scale.</w:t>
      </w:r>
      <w:r w:rsidR="0000293C">
        <w:rPr>
          <w:b/>
          <w:bCs/>
          <w:shd w:val="clear" w:color="auto" w:fill="FFFFFF"/>
        </w:rPr>
        <w:t xml:space="preserve"> </w:t>
      </w:r>
      <w:r w:rsidR="0000293C">
        <w:rPr>
          <w:shd w:val="clear" w:color="auto" w:fill="FFFFFF"/>
        </w:rPr>
        <w:t>To convert the Equitable Spatial Distribution target</w:t>
      </w:r>
      <w:r w:rsidR="00880F6A">
        <w:rPr>
          <w:shd w:val="clear" w:color="auto" w:fill="FFFFFF"/>
        </w:rPr>
        <w:t xml:space="preserve"> to NDVI terms</w:t>
      </w:r>
      <w:r w:rsidR="0000293C">
        <w:rPr>
          <w:shd w:val="clear" w:color="auto" w:fill="FFFFFF"/>
        </w:rPr>
        <w:t>,</w:t>
      </w:r>
      <w:r w:rsidR="00880F6A">
        <w:rPr>
          <w:shd w:val="clear" w:color="auto" w:fill="FFFFFF"/>
        </w:rPr>
        <w:t xml:space="preserve"> we </w:t>
      </w:r>
      <w:r w:rsidR="00EE76E7">
        <w:rPr>
          <w:shd w:val="clear" w:color="auto" w:fill="FFFFFF"/>
        </w:rPr>
        <w:t xml:space="preserve">first set a threshold NDVI value above which a pixel was considered greenspace. We tested three </w:t>
      </w:r>
      <w:proofErr w:type="gramStart"/>
      <w:r w:rsidR="00EE76E7">
        <w:rPr>
          <w:shd w:val="clear" w:color="auto" w:fill="FFFFFF"/>
        </w:rPr>
        <w:t>city-specific</w:t>
      </w:r>
      <w:proofErr w:type="gramEnd"/>
      <w:r w:rsidR="00EE76E7">
        <w:rPr>
          <w:shd w:val="clear" w:color="auto" w:fill="FFFFFF"/>
        </w:rPr>
        <w:t xml:space="preserve"> NDVI threshold values, corresponding to the predicted values of NDVI from the Quality Total Cover regression models where the </w:t>
      </w:r>
      <w:r w:rsidR="00A134D0">
        <w:rPr>
          <w:shd w:val="clear" w:color="auto" w:fill="FFFFFF"/>
        </w:rPr>
        <w:t xml:space="preserve">proportion of green area within 100m pixels </w:t>
      </w:r>
      <w:r w:rsidR="00EE76E7">
        <w:rPr>
          <w:shd w:val="clear" w:color="auto" w:fill="FFFFFF"/>
        </w:rPr>
        <w:t xml:space="preserve">was set to 0.75, 0.90, and 1.00. For this target we used our natural space NDVI dataset, where pixels representing water were assigned a value of 1. Because water pixels were assigned the highest value of NDVI, water pixels were always included, regardless of the chosen threshold. Next, we </w:t>
      </w:r>
      <w:r w:rsidR="00880F6A">
        <w:rPr>
          <w:shd w:val="clear" w:color="auto" w:fill="FFFFFF"/>
        </w:rPr>
        <w:t>paralleled the process used for the landcover dataset</w:t>
      </w:r>
      <w:r w:rsidR="00EE76E7">
        <w:rPr>
          <w:shd w:val="clear" w:color="auto" w:fill="FFFFFF"/>
        </w:rPr>
        <w:t>, flagging 10m pixels with</w:t>
      </w:r>
      <w:r w:rsidR="00880F6A">
        <w:rPr>
          <w:shd w:val="clear" w:color="auto" w:fill="FFFFFF"/>
        </w:rPr>
        <w:t xml:space="preserve"> natural space areas of 0.5 hectares or more within a 1000m buffer. </w:t>
      </w:r>
      <w:r w:rsidR="0000293C">
        <w:rPr>
          <w:shd w:val="clear" w:color="auto" w:fill="FFFFFF"/>
        </w:rPr>
        <w:t>We then</w:t>
      </w:r>
      <w:r w:rsidR="00AD24DF">
        <w:rPr>
          <w:shd w:val="clear" w:color="auto" w:fill="FFFFFF"/>
        </w:rPr>
        <w:t xml:space="preserve"> aggregated</w:t>
      </w:r>
      <w:r w:rsidR="0021474E">
        <w:rPr>
          <w:shd w:val="clear" w:color="auto" w:fill="FFFFFF"/>
        </w:rPr>
        <w:t xml:space="preserve"> this binary dataset</w:t>
      </w:r>
      <w:r w:rsidR="00AD24DF">
        <w:rPr>
          <w:shd w:val="clear" w:color="auto" w:fill="FFFFFF"/>
        </w:rPr>
        <w:t xml:space="preserve"> </w:t>
      </w:r>
      <w:r w:rsidR="0000293C">
        <w:rPr>
          <w:shd w:val="clear" w:color="auto" w:fill="FFFFFF"/>
        </w:rPr>
        <w:t>to the 100m resolution</w:t>
      </w:r>
      <w:r w:rsidR="00AD24DF">
        <w:rPr>
          <w:shd w:val="clear" w:color="auto" w:fill="FFFFFF"/>
        </w:rPr>
        <w:t>,</w:t>
      </w:r>
      <w:r w:rsidR="009C7ADD">
        <w:rPr>
          <w:shd w:val="clear" w:color="auto" w:fill="FFFFFF"/>
        </w:rPr>
        <w:t xml:space="preserve"> using </w:t>
      </w:r>
      <w:r w:rsidR="00AD24DF">
        <w:rPr>
          <w:shd w:val="clear" w:color="auto" w:fill="FFFFFF"/>
        </w:rPr>
        <w:t>an area-weighted</w:t>
      </w:r>
      <w:r w:rsidR="009C7ADD">
        <w:rPr>
          <w:shd w:val="clear" w:color="auto" w:fill="FFFFFF"/>
        </w:rPr>
        <w:t xml:space="preserve"> mean</w:t>
      </w:r>
      <w:r w:rsidR="0000293C">
        <w:rPr>
          <w:shd w:val="clear" w:color="auto" w:fill="FFFFFF"/>
        </w:rPr>
        <w:t xml:space="preserve">. </w:t>
      </w:r>
      <w:r w:rsidR="0021474E">
        <w:rPr>
          <w:shd w:val="clear" w:color="auto" w:fill="FFFFFF"/>
        </w:rPr>
        <w:t>Finally, w</w:t>
      </w:r>
      <w:r w:rsidR="009C7ADD">
        <w:rPr>
          <w:shd w:val="clear" w:color="auto" w:fill="FFFFFF"/>
        </w:rPr>
        <w:t xml:space="preserve">e regressed the landcover-derived </w:t>
      </w:r>
      <w:r w:rsidR="00B74444">
        <w:rPr>
          <w:shd w:val="clear" w:color="auto" w:fill="FFFFFF"/>
        </w:rPr>
        <w:t>proportion</w:t>
      </w:r>
      <w:r w:rsidR="009C7ADD">
        <w:rPr>
          <w:shd w:val="clear" w:color="auto" w:fill="FFFFFF"/>
        </w:rPr>
        <w:t xml:space="preserve"> of area with access to </w:t>
      </w:r>
      <w:r w:rsidR="00C61D91">
        <w:rPr>
          <w:shd w:val="clear" w:color="auto" w:fill="FFFFFF"/>
        </w:rPr>
        <w:t xml:space="preserve">at least 0.5 hectares of contiguous </w:t>
      </w:r>
      <w:r w:rsidR="0088355E">
        <w:rPr>
          <w:shd w:val="clear" w:color="auto" w:fill="FFFFFF"/>
        </w:rPr>
        <w:t>natural</w:t>
      </w:r>
      <w:r w:rsidR="009C7ADD">
        <w:rPr>
          <w:shd w:val="clear" w:color="auto" w:fill="FFFFFF"/>
        </w:rPr>
        <w:t xml:space="preserve"> space within a 1000m buffer on the NDVI-based</w:t>
      </w:r>
      <w:r w:rsidR="0088355E">
        <w:rPr>
          <w:shd w:val="clear" w:color="auto" w:fill="FFFFFF"/>
        </w:rPr>
        <w:t xml:space="preserve"> </w:t>
      </w:r>
      <w:r w:rsidR="00C61D91">
        <w:rPr>
          <w:shd w:val="clear" w:color="auto" w:fill="FFFFFF"/>
        </w:rPr>
        <w:t>equivalent</w:t>
      </w:r>
      <w:r w:rsidR="0088355E">
        <w:rPr>
          <w:shd w:val="clear" w:color="auto" w:fill="FFFFFF"/>
        </w:rPr>
        <w:t xml:space="preserve"> </w:t>
      </w:r>
      <w:r w:rsidR="009C7ADD">
        <w:rPr>
          <w:shd w:val="clear" w:color="auto" w:fill="FFFFFF"/>
        </w:rPr>
        <w:t>dataset</w:t>
      </w:r>
      <w:r w:rsidR="00450D26">
        <w:rPr>
          <w:shd w:val="clear" w:color="auto" w:fill="FFFFFF"/>
        </w:rPr>
        <w:t xml:space="preserve"> (Fig. 1, Panel </w:t>
      </w:r>
      <w:r w:rsidR="00A47C8A">
        <w:rPr>
          <w:shd w:val="clear" w:color="auto" w:fill="FFFFFF"/>
        </w:rPr>
        <w:t>b</w:t>
      </w:r>
      <w:r w:rsidR="00450D26">
        <w:rPr>
          <w:shd w:val="clear" w:color="auto" w:fill="FFFFFF"/>
        </w:rPr>
        <w:t>)</w:t>
      </w:r>
      <w:r w:rsidR="009C7ADD">
        <w:rPr>
          <w:shd w:val="clear" w:color="auto" w:fill="FFFFFF"/>
        </w:rPr>
        <w:t xml:space="preserve">. </w:t>
      </w:r>
      <w:r w:rsidR="009C7ADD" w:rsidRPr="00E93336">
        <w:rPr>
          <w:shd w:val="clear" w:color="auto" w:fill="FFFFFF"/>
        </w:rPr>
        <w:t>Model fit was assessed using the coefficient of determination (R</w:t>
      </w:r>
      <w:r w:rsidR="009C7ADD" w:rsidRPr="00E93336">
        <w:rPr>
          <w:shd w:val="clear" w:color="auto" w:fill="FFFFFF"/>
          <w:vertAlign w:val="superscript"/>
        </w:rPr>
        <w:t>2</w:t>
      </w:r>
      <w:r w:rsidR="009C7ADD" w:rsidRPr="00E93336">
        <w:rPr>
          <w:shd w:val="clear" w:color="auto" w:fill="FFFFFF"/>
        </w:rPr>
        <w:t>) and the root mean square error (</w:t>
      </w:r>
      <w:proofErr w:type="spellStart"/>
      <w:r w:rsidR="009C7ADD" w:rsidRPr="00E93336">
        <w:rPr>
          <w:shd w:val="clear" w:color="auto" w:fill="FFFFFF"/>
        </w:rPr>
        <w:t>rmse</w:t>
      </w:r>
      <w:proofErr w:type="spellEnd"/>
      <w:r w:rsidR="009C7ADD" w:rsidRPr="00E93336">
        <w:rPr>
          <w:shd w:val="clear" w:color="auto" w:fill="FFFFFF"/>
        </w:rPr>
        <w:t>)</w:t>
      </w:r>
      <w:r w:rsidR="005B6B2B">
        <w:rPr>
          <w:shd w:val="clear" w:color="auto" w:fill="FFFFFF"/>
        </w:rPr>
        <w:t>.</w:t>
      </w:r>
    </w:p>
    <w:p w14:paraId="7A05949E" w14:textId="133DBC50" w:rsidR="00F61961" w:rsidRDefault="00F61961" w:rsidP="00E410AC"/>
    <w:p w14:paraId="68033E43" w14:textId="2C3335CF" w:rsidR="008D6257" w:rsidRDefault="00A73044" w:rsidP="008D6257">
      <w:pPr>
        <w:pStyle w:val="ListParagraph"/>
        <w:numPr>
          <w:ilvl w:val="0"/>
          <w:numId w:val="5"/>
        </w:numPr>
        <w:rPr>
          <w:b/>
          <w:bCs/>
        </w:rPr>
      </w:pPr>
      <w:r w:rsidRPr="008D6257">
        <w:rPr>
          <w:b/>
          <w:bCs/>
        </w:rPr>
        <w:t>Resul</w:t>
      </w:r>
      <w:r w:rsidR="007F0608">
        <w:rPr>
          <w:b/>
          <w:bCs/>
        </w:rPr>
        <w:t>ts</w:t>
      </w:r>
    </w:p>
    <w:p w14:paraId="071B1797" w14:textId="69F1BB55" w:rsidR="00994469" w:rsidRDefault="00254173" w:rsidP="00994469">
      <w:pPr>
        <w:ind w:firstLine="360"/>
      </w:pPr>
      <w:r>
        <w:rPr>
          <w:b/>
          <w:bCs/>
        </w:rPr>
        <w:t>3</w:t>
      </w:r>
      <w:r w:rsidR="00994469" w:rsidRPr="00994469">
        <w:rPr>
          <w:b/>
          <w:bCs/>
        </w:rPr>
        <w:t>.1. Extent of natural space across C40 cities.</w:t>
      </w:r>
      <w:r w:rsidR="00994469">
        <w:t xml:space="preserve"> Cities vary greatly in their extent and distribution of greenspace (</w:t>
      </w:r>
      <w:r w:rsidR="00994469" w:rsidRPr="00DF343A">
        <w:t xml:space="preserve">Fig. </w:t>
      </w:r>
      <w:r w:rsidR="00994469">
        <w:t xml:space="preserve">2, </w:t>
      </w:r>
      <w:r w:rsidR="00450D26">
        <w:t>Fig. S2-S4</w:t>
      </w:r>
      <w:r w:rsidR="00994469">
        <w:t xml:space="preserve">). The overall city mean NDVI across C40 cities was 0.538 and ranged from 0.148 in Lima, Peru to 0.739 in Dhaka, Bangladesh (Appendix A). Even for cities with similar median NDVI values, their distribution of greenspace can differ dramatically. For example, Hanoi, </w:t>
      </w:r>
      <w:r w:rsidR="00FF4817">
        <w:t xml:space="preserve">Vietnam; </w:t>
      </w:r>
      <w:r w:rsidR="00994469">
        <w:t xml:space="preserve">Auckland, </w:t>
      </w:r>
      <w:r w:rsidR="00FF4817">
        <w:t xml:space="preserve">New Zealand; </w:t>
      </w:r>
      <w:r w:rsidR="00994469">
        <w:t>and Jakarta</w:t>
      </w:r>
      <w:r w:rsidR="00FF4817">
        <w:t>, Indonesia</w:t>
      </w:r>
      <w:r w:rsidR="00994469">
        <w:t xml:space="preserve"> have a median NDVI of approximately 0.62 while their distribution of grid cell values is very different (Fig. 2 Panel </w:t>
      </w:r>
      <w:r w:rsidR="008C6C1F">
        <w:t>c</w:t>
      </w:r>
      <w:r w:rsidR="00994469">
        <w:t>).</w:t>
      </w:r>
      <w:r w:rsidR="00994469" w:rsidRPr="00D740CC">
        <w:t xml:space="preserve"> </w:t>
      </w:r>
      <w:r w:rsidR="00994469">
        <w:t>European and North American cities tended to have higher median NDVI values and Latin American cities tended to have lower ones. However, the intra-regional variability was more substantial than regional differences.</w:t>
      </w:r>
      <w:r w:rsidR="00994469" w:rsidRPr="00AD24DF">
        <w:t xml:space="preserve"> </w:t>
      </w:r>
      <w:r w:rsidR="00994469">
        <w:t>The extent of natural space increased in most cities when considering the natural space NDVI dataset, which includes blue space</w:t>
      </w:r>
      <w:r w:rsidR="00334466">
        <w:t xml:space="preserve"> (</w:t>
      </w:r>
      <w:r w:rsidR="008C6C1F">
        <w:t>Fig. S3</w:t>
      </w:r>
      <w:r w:rsidR="00334466">
        <w:t>)</w:t>
      </w:r>
      <w:r w:rsidR="00994469">
        <w:t xml:space="preserve">. The overall city mean natural space </w:t>
      </w:r>
      <w:r w:rsidR="00994469" w:rsidRPr="00994469">
        <w:rPr>
          <w:shd w:val="clear" w:color="auto" w:fill="FFFFFF"/>
        </w:rPr>
        <w:t>NDVI was 0.569 (range: 0.181-0.816).</w:t>
      </w:r>
      <w:r w:rsidR="00994469" w:rsidRPr="00314244">
        <w:t xml:space="preserve"> </w:t>
      </w:r>
      <w:r w:rsidR="00994469">
        <w:t xml:space="preserve">Adding blue space had the biggest effect for Venice, Italy, where the inclusion of water resulted in a natural space </w:t>
      </w:r>
      <w:r w:rsidR="00994469" w:rsidRPr="00994469">
        <w:rPr>
          <w:shd w:val="clear" w:color="auto" w:fill="FFFFFF"/>
        </w:rPr>
        <w:t xml:space="preserve">NDVI </w:t>
      </w:r>
      <w:r w:rsidR="00994469">
        <w:t xml:space="preserve">that was 87% greater than its </w:t>
      </w:r>
      <w:proofErr w:type="gramStart"/>
      <w:r w:rsidR="00994469">
        <w:t>greenspace-only</w:t>
      </w:r>
      <w:proofErr w:type="gramEnd"/>
      <w:r w:rsidR="00994469">
        <w:t xml:space="preserve"> NDVI value. Dakar, Senegal and Dubai, United Arab Emirates also gained substantial natural space with the inclusion of water, with natural space </w:t>
      </w:r>
      <w:r w:rsidR="00994469" w:rsidRPr="00994469">
        <w:rPr>
          <w:shd w:val="clear" w:color="auto" w:fill="FFFFFF"/>
        </w:rPr>
        <w:t xml:space="preserve">NDVI </w:t>
      </w:r>
      <w:r w:rsidR="00994469">
        <w:t>values increasing by over 40%. Despite this overall trend, there were six C40 cities whose NDVI value increased by less than 0.1% when blue space was considered: Addis Ababa, Ethiopia</w:t>
      </w:r>
      <w:r w:rsidR="00F54FD3">
        <w:t>;</w:t>
      </w:r>
      <w:r w:rsidR="00994469">
        <w:t xml:space="preserve"> Quito, Ecuador</w:t>
      </w:r>
      <w:r w:rsidR="00F54FD3">
        <w:t>;</w:t>
      </w:r>
      <w:r w:rsidR="00994469">
        <w:t xml:space="preserve"> Amman, Jordan</w:t>
      </w:r>
      <w:r w:rsidR="00F54FD3">
        <w:t>;</w:t>
      </w:r>
      <w:r w:rsidR="00994469">
        <w:t xml:space="preserve"> Tshwane, South Africa</w:t>
      </w:r>
      <w:r w:rsidR="00F54FD3">
        <w:t>;</w:t>
      </w:r>
      <w:r w:rsidR="00994469">
        <w:t xml:space="preserve"> Guadalajara, Mexico</w:t>
      </w:r>
      <w:r w:rsidR="00F54FD3">
        <w:t>;</w:t>
      </w:r>
      <w:r w:rsidR="00994469">
        <w:t xml:space="preserve"> and Nairobi, Kenya (Appendix A). </w:t>
      </w:r>
    </w:p>
    <w:p w14:paraId="7D34E411" w14:textId="6C87CFC1" w:rsidR="00994469" w:rsidRPr="00015ABF" w:rsidRDefault="00994469" w:rsidP="00994469">
      <w:pPr>
        <w:pStyle w:val="ListParagraph"/>
        <w:ind w:left="360"/>
        <w:rPr>
          <w:b/>
          <w:bCs/>
        </w:rPr>
      </w:pPr>
    </w:p>
    <w:p w14:paraId="205D9C0A" w14:textId="58BD5EE1" w:rsidR="00D740CC" w:rsidRPr="006257E1" w:rsidRDefault="00D11CCB" w:rsidP="006257E1">
      <w:pPr>
        <w:pStyle w:val="figures"/>
        <w:rPr>
          <w:b w:val="0"/>
          <w:bCs w:val="0"/>
        </w:rPr>
      </w:pPr>
      <w:r>
        <w:rPr>
          <w:noProof/>
        </w:rPr>
        <w:lastRenderedPageBreak/>
        <w:drawing>
          <wp:anchor distT="0" distB="0" distL="114300" distR="114300" simplePos="0" relativeHeight="251701248" behindDoc="1" locked="0" layoutInCell="1" allowOverlap="1" wp14:anchorId="73EDD5B2" wp14:editId="0578DB10">
            <wp:simplePos x="0" y="0"/>
            <wp:positionH relativeFrom="column">
              <wp:posOffset>0</wp:posOffset>
            </wp:positionH>
            <wp:positionV relativeFrom="paragraph">
              <wp:posOffset>0</wp:posOffset>
            </wp:positionV>
            <wp:extent cx="5648325" cy="7531100"/>
            <wp:effectExtent l="0" t="0" r="3175" b="0"/>
            <wp:wrapTight wrapText="bothSides">
              <wp:wrapPolygon edited="0">
                <wp:start x="0" y="0"/>
                <wp:lineTo x="0" y="21564"/>
                <wp:lineTo x="21564" y="21564"/>
                <wp:lineTo x="21564" y="0"/>
                <wp:lineTo x="0" y="0"/>
              </wp:wrapPolygon>
            </wp:wrapTight>
            <wp:docPr id="1168571892" name="Picture 7" descr="A chart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71892" name="Picture 7" descr="A chart of different colored lin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48325" cy="7531100"/>
                    </a:xfrm>
                    <a:prstGeom prst="rect">
                      <a:avLst/>
                    </a:prstGeom>
                  </pic:spPr>
                </pic:pic>
              </a:graphicData>
            </a:graphic>
            <wp14:sizeRelH relativeFrom="page">
              <wp14:pctWidth>0</wp14:pctWidth>
            </wp14:sizeRelH>
            <wp14:sizeRelV relativeFrom="page">
              <wp14:pctHeight>0</wp14:pctHeight>
            </wp14:sizeRelV>
          </wp:anchor>
        </w:drawing>
      </w:r>
      <w:r w:rsidR="00343AFC">
        <w:t xml:space="preserve">Figure 2. </w:t>
      </w:r>
      <w:r w:rsidR="00343AFC" w:rsidRPr="000A7758">
        <w:rPr>
          <w:b w:val="0"/>
          <w:bCs w:val="0"/>
        </w:rPr>
        <w:t xml:space="preserve">Distribution of maximum </w:t>
      </w:r>
      <w:r w:rsidR="007B077F">
        <w:rPr>
          <w:b w:val="0"/>
          <w:bCs w:val="0"/>
        </w:rPr>
        <w:t xml:space="preserve">2020 </w:t>
      </w:r>
      <w:r w:rsidR="00343AFC" w:rsidRPr="000A7758">
        <w:rPr>
          <w:b w:val="0"/>
          <w:bCs w:val="0"/>
        </w:rPr>
        <w:t>Normalized Difference Vegetation Index</w:t>
      </w:r>
      <w:r w:rsidR="00343AFC">
        <w:rPr>
          <w:b w:val="0"/>
          <w:bCs w:val="0"/>
        </w:rPr>
        <w:t xml:space="preserve"> (NDVI)</w:t>
      </w:r>
      <w:r w:rsidR="00343AFC" w:rsidRPr="000A7758">
        <w:rPr>
          <w:b w:val="0"/>
          <w:bCs w:val="0"/>
        </w:rPr>
        <w:t xml:space="preserve"> </w:t>
      </w:r>
      <w:r w:rsidR="00343AFC">
        <w:rPr>
          <w:b w:val="0"/>
          <w:bCs w:val="0"/>
        </w:rPr>
        <w:t>values for each</w:t>
      </w:r>
      <w:r w:rsidR="0088355E">
        <w:rPr>
          <w:b w:val="0"/>
          <w:bCs w:val="0"/>
        </w:rPr>
        <w:t xml:space="preserve"> 100m</w:t>
      </w:r>
      <w:r w:rsidR="00343AFC">
        <w:rPr>
          <w:b w:val="0"/>
          <w:bCs w:val="0"/>
        </w:rPr>
        <w:t xml:space="preserve"> </w:t>
      </w:r>
      <w:r w:rsidR="00343AFC" w:rsidRPr="000A7758">
        <w:rPr>
          <w:b w:val="0"/>
          <w:bCs w:val="0"/>
        </w:rPr>
        <w:t xml:space="preserve">pixel </w:t>
      </w:r>
      <w:r w:rsidR="00343AFC">
        <w:rPr>
          <w:b w:val="0"/>
          <w:bCs w:val="0"/>
        </w:rPr>
        <w:t>in</w:t>
      </w:r>
      <w:r w:rsidR="00343AFC" w:rsidRPr="000A7758">
        <w:rPr>
          <w:b w:val="0"/>
          <w:bCs w:val="0"/>
        </w:rPr>
        <w:t xml:space="preserve"> </w:t>
      </w:r>
      <w:r w:rsidR="00343AFC">
        <w:rPr>
          <w:b w:val="0"/>
          <w:bCs w:val="0"/>
        </w:rPr>
        <w:t xml:space="preserve">C40 </w:t>
      </w:r>
      <w:r w:rsidR="00343AFC" w:rsidRPr="000A7758">
        <w:rPr>
          <w:b w:val="0"/>
          <w:bCs w:val="0"/>
        </w:rPr>
        <w:t>cities within each</w:t>
      </w:r>
      <w:r w:rsidR="00343AFC">
        <w:rPr>
          <w:b w:val="0"/>
          <w:bCs w:val="0"/>
        </w:rPr>
        <w:t xml:space="preserve"> world</w:t>
      </w:r>
      <w:r w:rsidR="00343AFC" w:rsidRPr="000A7758">
        <w:rPr>
          <w:b w:val="0"/>
          <w:bCs w:val="0"/>
        </w:rPr>
        <w:t xml:space="preserve"> region. Quartiles of NDVI are </w:t>
      </w:r>
      <w:r w:rsidR="00B25437">
        <w:rPr>
          <w:b w:val="0"/>
          <w:bCs w:val="0"/>
        </w:rPr>
        <w:t>indicated</w:t>
      </w:r>
      <w:r w:rsidR="00B25437" w:rsidRPr="000A7758">
        <w:rPr>
          <w:b w:val="0"/>
          <w:bCs w:val="0"/>
        </w:rPr>
        <w:t xml:space="preserve"> </w:t>
      </w:r>
      <w:r w:rsidR="00343AFC" w:rsidRPr="000A7758">
        <w:rPr>
          <w:b w:val="0"/>
          <w:bCs w:val="0"/>
        </w:rPr>
        <w:t xml:space="preserve">by </w:t>
      </w:r>
      <w:r w:rsidR="00B25437">
        <w:rPr>
          <w:b w:val="0"/>
          <w:bCs w:val="0"/>
        </w:rPr>
        <w:t xml:space="preserve">dashed </w:t>
      </w:r>
      <w:r w:rsidR="00343AFC" w:rsidRPr="000A7758">
        <w:rPr>
          <w:b w:val="0"/>
          <w:bCs w:val="0"/>
        </w:rPr>
        <w:t>vertical lines.</w:t>
      </w:r>
      <w:r w:rsidR="00343AFC">
        <w:t xml:space="preserve"> </w:t>
      </w:r>
      <w:r w:rsidR="00343AFC">
        <w:rPr>
          <w:b w:val="0"/>
          <w:bCs w:val="0"/>
        </w:rPr>
        <w:t>These distributions do not include blue space.</w:t>
      </w:r>
    </w:p>
    <w:p w14:paraId="612B8BA9" w14:textId="237A65E6" w:rsidR="00BC6F0B" w:rsidRDefault="00C77F3C" w:rsidP="00BC6F0B">
      <w:pPr>
        <w:ind w:firstLine="720"/>
      </w:pPr>
      <w:r>
        <w:rPr>
          <w:noProof/>
        </w:rPr>
        <w:lastRenderedPageBreak/>
        <w:drawing>
          <wp:anchor distT="0" distB="0" distL="114300" distR="114300" simplePos="0" relativeHeight="251705344" behindDoc="1" locked="0" layoutInCell="1" allowOverlap="1" wp14:anchorId="03BD140B" wp14:editId="6810CFFC">
            <wp:simplePos x="0" y="0"/>
            <wp:positionH relativeFrom="column">
              <wp:posOffset>-495300</wp:posOffset>
            </wp:positionH>
            <wp:positionV relativeFrom="paragraph">
              <wp:posOffset>2437765</wp:posOffset>
            </wp:positionV>
            <wp:extent cx="6642100" cy="3437255"/>
            <wp:effectExtent l="0" t="0" r="0" b="4445"/>
            <wp:wrapTight wrapText="bothSides">
              <wp:wrapPolygon edited="0">
                <wp:start x="0" y="0"/>
                <wp:lineTo x="0" y="21548"/>
                <wp:lineTo x="21559" y="21548"/>
                <wp:lineTo x="21559" y="0"/>
                <wp:lineTo x="0" y="0"/>
              </wp:wrapPolygon>
            </wp:wrapTight>
            <wp:docPr id="78967385" name="Picture 1" descr="A group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7385" name="Picture 1" descr="A group of colored dot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2100" cy="3437255"/>
                    </a:xfrm>
                    <a:prstGeom prst="rect">
                      <a:avLst/>
                    </a:prstGeom>
                  </pic:spPr>
                </pic:pic>
              </a:graphicData>
            </a:graphic>
            <wp14:sizeRelH relativeFrom="page">
              <wp14:pctWidth>0</wp14:pctWidth>
            </wp14:sizeRelH>
            <wp14:sizeRelV relativeFrom="page">
              <wp14:pctHeight>0</wp14:pctHeight>
            </wp14:sizeRelV>
          </wp:anchor>
        </w:drawing>
      </w:r>
      <w:r w:rsidR="007467EE">
        <w:t>The city</w:t>
      </w:r>
      <w:r w:rsidR="00E95C63">
        <w:t xml:space="preserve"> </w:t>
      </w:r>
      <w:r w:rsidR="007467EE">
        <w:t xml:space="preserve">mean </w:t>
      </w:r>
      <w:r w:rsidR="002153C7">
        <w:t>proportion</w:t>
      </w:r>
      <w:r w:rsidR="007467EE">
        <w:t xml:space="preserve"> of green urban area </w:t>
      </w:r>
      <w:r w:rsidR="0074626C">
        <w:t xml:space="preserve">in the </w:t>
      </w:r>
      <w:r w:rsidR="00265369">
        <w:t>landcover</w:t>
      </w:r>
      <w:r w:rsidR="0074626C">
        <w:t xml:space="preserve">-based dataset </w:t>
      </w:r>
      <w:r w:rsidR="00ED5635">
        <w:t xml:space="preserve">was </w:t>
      </w:r>
      <w:r w:rsidR="007467EE">
        <w:t>0.4</w:t>
      </w:r>
      <w:r w:rsidR="00ED5635">
        <w:t>27</w:t>
      </w:r>
      <w:r w:rsidR="007467EE">
        <w:t>.</w:t>
      </w:r>
      <w:r w:rsidR="00ED5635">
        <w:t xml:space="preserve"> M</w:t>
      </w:r>
      <w:r w:rsidR="007467EE">
        <w:t>easuring greenspace this way resulted in more extreme values, ranging from a city-mean of 0.03</w:t>
      </w:r>
      <w:r w:rsidR="00ED5635">
        <w:t>1</w:t>
      </w:r>
      <w:r w:rsidR="007467EE">
        <w:t xml:space="preserve"> in Lima, Peru to 0.</w:t>
      </w:r>
      <w:r w:rsidR="00ED5635">
        <w:t>806</w:t>
      </w:r>
      <w:r w:rsidR="007467EE">
        <w:t xml:space="preserve"> in Dhaka, Bangladesh. </w:t>
      </w:r>
      <w:r w:rsidR="00E0473A">
        <w:t>Despite averaging the 10m native pixels to the 100m resolution in this dataset, the distribution of pixel values remained highly clustered near 0 and 1 (</w:t>
      </w:r>
      <w:r w:rsidR="008A12EC">
        <w:t>Fig</w:t>
      </w:r>
      <w:r w:rsidR="009A6266">
        <w:t>.</w:t>
      </w:r>
      <w:r w:rsidR="008A12EC">
        <w:t xml:space="preserve"> </w:t>
      </w:r>
      <w:r w:rsidR="008C6C1F">
        <w:t>S</w:t>
      </w:r>
      <w:r w:rsidR="009A6266">
        <w:t>3</w:t>
      </w:r>
      <w:r w:rsidR="00E0473A">
        <w:t xml:space="preserve">). </w:t>
      </w:r>
      <w:r w:rsidR="003F391F">
        <w:t>T</w:t>
      </w:r>
      <w:r w:rsidR="0018074D">
        <w:t>he relative order of greenness</w:t>
      </w:r>
      <w:r w:rsidR="00D07EFB">
        <w:t xml:space="preserve"> between cities</w:t>
      </w:r>
      <w:r w:rsidR="0018074D">
        <w:t xml:space="preserve"> remained </w:t>
      </w:r>
      <w:proofErr w:type="gramStart"/>
      <w:r w:rsidR="00222397">
        <w:t>fairly</w:t>
      </w:r>
      <w:r w:rsidR="0018074D">
        <w:t xml:space="preserve"> consistent</w:t>
      </w:r>
      <w:proofErr w:type="gramEnd"/>
      <w:r w:rsidR="0018074D">
        <w:t xml:space="preserve"> </w:t>
      </w:r>
      <w:r w:rsidR="00446F02">
        <w:t xml:space="preserve">between the greenspace and NDVI metrics </w:t>
      </w:r>
      <w:r w:rsidR="0018074D">
        <w:t>(</w:t>
      </w:r>
      <w:r w:rsidR="008C6C1F">
        <w:t>Fig. S3</w:t>
      </w:r>
      <w:r w:rsidR="0018074D">
        <w:t>).</w:t>
      </w:r>
      <w:r w:rsidR="004374C9">
        <w:t xml:space="preserve"> </w:t>
      </w:r>
      <w:r w:rsidR="00F41E2D">
        <w:t>Adding</w:t>
      </w:r>
      <w:r w:rsidR="004374C9">
        <w:t xml:space="preserve"> blue space to this measure </w:t>
      </w:r>
      <w:r w:rsidR="00F41E2D">
        <w:t>increased t</w:t>
      </w:r>
      <w:r w:rsidR="004374C9">
        <w:t xml:space="preserve">he mean </w:t>
      </w:r>
      <w:r w:rsidR="00D07EFB">
        <w:t xml:space="preserve">proportion </w:t>
      </w:r>
      <w:r w:rsidR="004374C9">
        <w:t xml:space="preserve">of green or blue urban area to 0.464 (range: 0.068-0.816). </w:t>
      </w:r>
      <w:r w:rsidR="00813C9B">
        <w:t>Including water had more dramatic effects</w:t>
      </w:r>
      <w:r w:rsidR="00D07EFB">
        <w:t xml:space="preserve"> on the </w:t>
      </w:r>
      <w:r w:rsidR="00F800FA">
        <w:t xml:space="preserve">landcover-based </w:t>
      </w:r>
      <w:r w:rsidR="00D07EFB">
        <w:t>proportion of green urban area</w:t>
      </w:r>
      <w:r w:rsidR="00813C9B">
        <w:t xml:space="preserve"> than NDVI. The addition of blue space increased </w:t>
      </w:r>
      <w:r w:rsidR="00446F02">
        <w:t>the natural space value</w:t>
      </w:r>
      <w:r w:rsidR="00813C9B">
        <w:t xml:space="preserve"> by almost 300% in Dubai, United Arab Emirates, nearly tripled </w:t>
      </w:r>
      <w:r w:rsidR="00446F02">
        <w:t xml:space="preserve">it </w:t>
      </w:r>
      <w:r w:rsidR="00813C9B">
        <w:t xml:space="preserve">in Venice, Italy, and more than doubled it in Lima, Peru. </w:t>
      </w:r>
      <w:r w:rsidR="00C20C11">
        <w:t xml:space="preserve">The same cities that were largely unchanged by the addition of water to the NDVI metric saw a similarly modest increase in the landcover metric. All but Guadalajara, Mexico, whose value increased by 0.14%, </w:t>
      </w:r>
      <w:r w:rsidR="00C24901">
        <w:t>experienced a</w:t>
      </w:r>
      <w:r w:rsidR="00C20C11">
        <w:t xml:space="preserve"> less than 0.1%</w:t>
      </w:r>
      <w:r w:rsidR="00C24901">
        <w:t xml:space="preserve"> increase</w:t>
      </w:r>
      <w:r w:rsidR="00C20C11">
        <w:t xml:space="preserve">. </w:t>
      </w:r>
    </w:p>
    <w:p w14:paraId="5A120CB1" w14:textId="3DD15A1A" w:rsidR="00E0473A" w:rsidRDefault="00E0473A" w:rsidP="00BC6F0B">
      <w:pPr>
        <w:ind w:firstLine="720"/>
      </w:pPr>
    </w:p>
    <w:p w14:paraId="78F2BFDD" w14:textId="7D9FA5C0" w:rsidR="00343AFC" w:rsidRDefault="00343AFC" w:rsidP="00343AFC">
      <w:pPr>
        <w:pStyle w:val="figures"/>
        <w:rPr>
          <w:b w:val="0"/>
          <w:bCs w:val="0"/>
        </w:rPr>
      </w:pPr>
      <w:r w:rsidRPr="00305F42">
        <w:t xml:space="preserve">Figure </w:t>
      </w:r>
      <w:r>
        <w:t>3</w:t>
      </w:r>
      <w:r w:rsidRPr="00305F42">
        <w:t xml:space="preserve">. </w:t>
      </w:r>
      <w:r w:rsidR="00972F3F">
        <w:rPr>
          <w:b w:val="0"/>
          <w:bCs w:val="0"/>
        </w:rPr>
        <w:t xml:space="preserve">Green </w:t>
      </w:r>
      <w:r w:rsidR="00972F3F" w:rsidRPr="00972F3F">
        <w:rPr>
          <w:b w:val="0"/>
          <w:bCs w:val="0"/>
        </w:rPr>
        <w:t>and natural space across C40 cities by region in 2020</w:t>
      </w:r>
      <w:r w:rsidR="00972F3F">
        <w:rPr>
          <w:b w:val="0"/>
          <w:bCs w:val="0"/>
        </w:rPr>
        <w:t>, quantified</w:t>
      </w:r>
      <w:r w:rsidR="00972F3F" w:rsidRPr="00972F3F">
        <w:rPr>
          <w:b w:val="0"/>
          <w:bCs w:val="0"/>
        </w:rPr>
        <w:t xml:space="preserve"> using metrics comparable to the </w:t>
      </w:r>
      <w:r w:rsidR="00186A54">
        <w:rPr>
          <w:b w:val="0"/>
          <w:bCs w:val="0"/>
        </w:rPr>
        <w:t>quality total cover (panel a) and equitable spatial distribution (panel b)</w:t>
      </w:r>
      <w:r w:rsidR="00972F3F" w:rsidRPr="00972F3F">
        <w:rPr>
          <w:b w:val="0"/>
          <w:bCs w:val="0"/>
        </w:rPr>
        <w:t xml:space="preserve"> Urban Natural Declaration target</w:t>
      </w:r>
      <w:r w:rsidR="00972F3F">
        <w:rPr>
          <w:b w:val="0"/>
          <w:bCs w:val="0"/>
        </w:rPr>
        <w:t>s</w:t>
      </w:r>
      <w:r w:rsidRPr="007418A9">
        <w:rPr>
          <w:b w:val="0"/>
          <w:bCs w:val="0"/>
        </w:rPr>
        <w:t>.</w:t>
      </w:r>
      <w:r>
        <w:rPr>
          <w:b w:val="0"/>
          <w:bCs w:val="0"/>
        </w:rPr>
        <w:t xml:space="preserve"> </w:t>
      </w:r>
      <w:r w:rsidR="00186A54">
        <w:rPr>
          <w:b w:val="0"/>
          <w:bCs w:val="0"/>
        </w:rPr>
        <w:t>Colors represent the different regions and correspond to the colors in Figure 2</w:t>
      </w:r>
      <w:r w:rsidR="00380EBF">
        <w:rPr>
          <w:b w:val="0"/>
          <w:bCs w:val="0"/>
        </w:rPr>
        <w:t xml:space="preserve"> and</w:t>
      </w:r>
      <w:r w:rsidR="00186A54">
        <w:rPr>
          <w:b w:val="0"/>
          <w:bCs w:val="0"/>
        </w:rPr>
        <w:t xml:space="preserve"> </w:t>
      </w:r>
      <w:r w:rsidR="00380EBF">
        <w:rPr>
          <w:b w:val="0"/>
          <w:bCs w:val="0"/>
        </w:rPr>
        <w:t>e</w:t>
      </w:r>
      <w:r>
        <w:rPr>
          <w:b w:val="0"/>
          <w:bCs w:val="0"/>
        </w:rPr>
        <w:t>ach scatter point represents a city within that region. The light and dark green vertical lines in Panel A mark the Quality Total Cover goal range (</w:t>
      </w:r>
      <w:r w:rsidR="00972F3F">
        <w:rPr>
          <w:b w:val="0"/>
          <w:bCs w:val="0"/>
        </w:rPr>
        <w:t>0.</w:t>
      </w:r>
      <w:r>
        <w:rPr>
          <w:b w:val="0"/>
          <w:bCs w:val="0"/>
        </w:rPr>
        <w:t>30-</w:t>
      </w:r>
      <w:r w:rsidR="00972F3F">
        <w:rPr>
          <w:b w:val="0"/>
          <w:bCs w:val="0"/>
        </w:rPr>
        <w:t>0.</w:t>
      </w:r>
      <w:r>
        <w:rPr>
          <w:b w:val="0"/>
          <w:bCs w:val="0"/>
        </w:rPr>
        <w:t>40</w:t>
      </w:r>
      <w:r w:rsidR="00A97B0B">
        <w:rPr>
          <w:b w:val="0"/>
          <w:bCs w:val="0"/>
        </w:rPr>
        <w:t xml:space="preserve"> of urban area is greenspace</w:t>
      </w:r>
      <w:r>
        <w:rPr>
          <w:b w:val="0"/>
          <w:bCs w:val="0"/>
        </w:rPr>
        <w:t xml:space="preserve">) while the blue line in Panel B represents the Equitable Spatial Distribution target </w:t>
      </w:r>
      <w:r w:rsidR="00A97B0B">
        <w:rPr>
          <w:b w:val="0"/>
          <w:bCs w:val="0"/>
        </w:rPr>
        <w:t>(</w:t>
      </w:r>
      <w:r w:rsidR="00972F3F">
        <w:rPr>
          <w:b w:val="0"/>
          <w:bCs w:val="0"/>
        </w:rPr>
        <w:t>0.</w:t>
      </w:r>
      <w:r>
        <w:rPr>
          <w:b w:val="0"/>
          <w:bCs w:val="0"/>
        </w:rPr>
        <w:t xml:space="preserve">70 </w:t>
      </w:r>
      <w:r w:rsidR="00A97B0B">
        <w:rPr>
          <w:b w:val="0"/>
          <w:bCs w:val="0"/>
        </w:rPr>
        <w:t xml:space="preserve">of population with </w:t>
      </w:r>
      <w:r>
        <w:rPr>
          <w:b w:val="0"/>
          <w:bCs w:val="0"/>
        </w:rPr>
        <w:t>access</w:t>
      </w:r>
      <w:r w:rsidR="00A97B0B">
        <w:rPr>
          <w:b w:val="0"/>
          <w:bCs w:val="0"/>
        </w:rPr>
        <w:t xml:space="preserve"> to blue or greenspace within a 15-minute walk)</w:t>
      </w:r>
      <w:r>
        <w:rPr>
          <w:b w:val="0"/>
          <w:bCs w:val="0"/>
        </w:rPr>
        <w:t xml:space="preserve">. </w:t>
      </w:r>
    </w:p>
    <w:p w14:paraId="13B77AD2" w14:textId="77777777" w:rsidR="00343AFC" w:rsidRDefault="00343AFC" w:rsidP="00343AFC">
      <w:r>
        <w:tab/>
      </w:r>
    </w:p>
    <w:p w14:paraId="3D090573" w14:textId="1E5A0DF8" w:rsidR="0079549B" w:rsidRDefault="001D6890" w:rsidP="001028EE">
      <w:pPr>
        <w:ind w:firstLine="720"/>
      </w:pPr>
      <w:r>
        <w:rPr>
          <w:b/>
          <w:bCs/>
        </w:rPr>
        <w:t>3</w:t>
      </w:r>
      <w:r w:rsidR="00343AFC" w:rsidRPr="007A4FC8">
        <w:rPr>
          <w:b/>
          <w:bCs/>
        </w:rPr>
        <w:t xml:space="preserve">.2. Performance on </w:t>
      </w:r>
      <w:r w:rsidR="00343AFC">
        <w:rPr>
          <w:b/>
          <w:bCs/>
        </w:rPr>
        <w:t xml:space="preserve">UND </w:t>
      </w:r>
      <w:r w:rsidR="00343AFC" w:rsidRPr="007A4FC8">
        <w:rPr>
          <w:b/>
          <w:bCs/>
        </w:rPr>
        <w:t>targets.</w:t>
      </w:r>
      <w:r w:rsidR="00343AFC">
        <w:t xml:space="preserve"> Many C40 cities already </w:t>
      </w:r>
      <w:r w:rsidR="006D65F9">
        <w:t>met the standard</w:t>
      </w:r>
      <w:r w:rsidR="00343AFC">
        <w:t xml:space="preserve"> of one or both UND </w:t>
      </w:r>
      <w:r w:rsidR="00343AFC" w:rsidRPr="00744D69">
        <w:t xml:space="preserve">targets (Fig. </w:t>
      </w:r>
      <w:r w:rsidR="00343AFC">
        <w:t>3</w:t>
      </w:r>
      <w:r w:rsidR="00343AFC" w:rsidRPr="00744D69">
        <w:t xml:space="preserve">). </w:t>
      </w:r>
      <w:r w:rsidR="006D65F9">
        <w:t>Seventy-seven</w:t>
      </w:r>
      <w:r w:rsidR="00343AFC">
        <w:t xml:space="preserve"> </w:t>
      </w:r>
      <w:r w:rsidR="006D65F9">
        <w:t>(</w:t>
      </w:r>
      <w:r w:rsidR="00343AFC">
        <w:t>80%</w:t>
      </w:r>
      <w:r w:rsidR="006D65F9">
        <w:t>)</w:t>
      </w:r>
      <w:r w:rsidR="00343AFC">
        <w:t xml:space="preserve"> of cities met the lower end of the Quality Total Cover target, with at least 30% of their urban area designated as greenspace. </w:t>
      </w:r>
      <w:r w:rsidR="0079549B">
        <w:t xml:space="preserve">At least 60% of </w:t>
      </w:r>
      <w:r w:rsidR="0079549B">
        <w:lastRenderedPageBreak/>
        <w:t xml:space="preserve">cities in all regions met the 30% Quality Total Cover target, including all 13 cities in the East, Southeast Asia &amp; Oceania region (Fig. 3). </w:t>
      </w:r>
      <w:r w:rsidR="001028EE">
        <w:t xml:space="preserve">Nearly 90% of North American and European cities met the higher end of this target range, with </w:t>
      </w:r>
      <w:r w:rsidR="00343AFC">
        <w:t xml:space="preserve">40% or more greenspace. </w:t>
      </w:r>
      <w:r w:rsidR="00D04C1F">
        <w:t>Despite these regional trends, there was substantial intra-regional variation in performance on the Quality Total Cover target.</w:t>
      </w:r>
    </w:p>
    <w:p w14:paraId="47AE4BEE" w14:textId="77777777" w:rsidR="006D65F9" w:rsidRDefault="006D65F9" w:rsidP="00C63C38"/>
    <w:p w14:paraId="1EB9B437" w14:textId="7FD6A2DB" w:rsidR="005E09EA" w:rsidRDefault="00343AFC" w:rsidP="00AA3690">
      <w:pPr>
        <w:ind w:firstLine="720"/>
      </w:pPr>
      <w:r>
        <w:t>Fewer cities met the Equitable Spatial Distribution target; 70% of the population has access to green or blue space within a 15-minute walk in 4</w:t>
      </w:r>
      <w:r w:rsidR="005E09EA">
        <w:t xml:space="preserve">5 </w:t>
      </w:r>
      <w:r>
        <w:t xml:space="preserve">C40 cities. </w:t>
      </w:r>
      <w:r w:rsidR="00D11786">
        <w:t xml:space="preserve">There was considerable inter- and intra-regional variation on this target. Over ¾ of North American C40 cities met the Equitable Spatial Distribution target, compared to less than 10% of C40 cities in the Latin American and African regions. </w:t>
      </w:r>
      <w:r w:rsidR="00BD40F1">
        <w:t xml:space="preserve">Less than 20% of the population has access to </w:t>
      </w:r>
      <w:r w:rsidR="00AA3690">
        <w:t>natural</w:t>
      </w:r>
      <w:r w:rsidR="00BD40F1">
        <w:t xml:space="preserve"> space within a 15-minute walk in Lima, Peru</w:t>
      </w:r>
      <w:r w:rsidR="000A05C7">
        <w:t>;</w:t>
      </w:r>
      <w:r w:rsidR="00BD40F1">
        <w:t xml:space="preserve"> Karachi, Pakistan</w:t>
      </w:r>
      <w:r w:rsidR="000A05C7">
        <w:t>;</w:t>
      </w:r>
      <w:r w:rsidR="00BD40F1">
        <w:t xml:space="preserve"> and Dubai, United Arab Emirates. In contrast, there are 18 C40 cities, representing four of the seven regions, where over 90% of the population has nearby natural space.</w:t>
      </w:r>
      <w:r w:rsidR="00D07EFB">
        <w:t xml:space="preserve"> </w:t>
      </w:r>
      <w:r>
        <w:t xml:space="preserve">All cities that </w:t>
      </w:r>
      <w:r w:rsidR="005E09EA">
        <w:t>met</w:t>
      </w:r>
      <w:r>
        <w:t xml:space="preserve"> the Equitable Spatial Distribution target also </w:t>
      </w:r>
      <w:r w:rsidR="005E09EA">
        <w:t>met</w:t>
      </w:r>
      <w:r>
        <w:t xml:space="preserve"> the Quality Total Cover target</w:t>
      </w:r>
      <w:r w:rsidR="001B6402">
        <w:t>, resulting in a total of 45 cities that met both UND targets.</w:t>
      </w:r>
    </w:p>
    <w:p w14:paraId="024AB0C1" w14:textId="77777777" w:rsidR="00343AFC" w:rsidRDefault="00343AFC" w:rsidP="00A72003">
      <w:pPr>
        <w:rPr>
          <w:shd w:val="clear" w:color="auto" w:fill="FFFFFF"/>
        </w:rPr>
      </w:pPr>
    </w:p>
    <w:p w14:paraId="3814A0E6" w14:textId="3745A8BC" w:rsidR="00A218B5" w:rsidRDefault="001D6890" w:rsidP="003C562A">
      <w:pPr>
        <w:ind w:firstLine="720"/>
        <w:rPr>
          <w:shd w:val="clear" w:color="auto" w:fill="FFFFFF"/>
        </w:rPr>
      </w:pPr>
      <w:r>
        <w:rPr>
          <w:b/>
          <w:bCs/>
        </w:rPr>
        <w:t>3</w:t>
      </w:r>
      <w:r w:rsidR="00343AFC" w:rsidRPr="007A4FC8">
        <w:rPr>
          <w:b/>
          <w:bCs/>
        </w:rPr>
        <w:t xml:space="preserve">.3. </w:t>
      </w:r>
      <w:r w:rsidR="00A72003">
        <w:rPr>
          <w:b/>
          <w:bCs/>
        </w:rPr>
        <w:t>Converting UND</w:t>
      </w:r>
      <w:r w:rsidR="00343AFC" w:rsidRPr="007A4FC8">
        <w:rPr>
          <w:b/>
          <w:bCs/>
        </w:rPr>
        <w:t xml:space="preserve"> targets to </w:t>
      </w:r>
      <w:r w:rsidR="00A72003">
        <w:rPr>
          <w:b/>
          <w:bCs/>
        </w:rPr>
        <w:t xml:space="preserve">the </w:t>
      </w:r>
      <w:r w:rsidR="00343AFC" w:rsidRPr="007A4FC8">
        <w:rPr>
          <w:b/>
          <w:bCs/>
        </w:rPr>
        <w:t xml:space="preserve">NDVI </w:t>
      </w:r>
      <w:r w:rsidR="00A72003">
        <w:rPr>
          <w:b/>
          <w:bCs/>
        </w:rPr>
        <w:t>scale</w:t>
      </w:r>
      <w:r w:rsidR="00343AFC" w:rsidRPr="007A4FC8">
        <w:rPr>
          <w:b/>
          <w:bCs/>
        </w:rPr>
        <w:t>.</w:t>
      </w:r>
      <w:r w:rsidR="00343AFC">
        <w:t xml:space="preserve"> </w:t>
      </w:r>
      <w:r w:rsidR="00D7659E">
        <w:rPr>
          <w:shd w:val="clear" w:color="auto" w:fill="FFFFFF"/>
        </w:rPr>
        <w:t xml:space="preserve">After comparing each city’s existing levels of natural space to the UND targets using landcover datasets, we translated these </w:t>
      </w:r>
      <w:r w:rsidR="007533F5">
        <w:rPr>
          <w:shd w:val="clear" w:color="auto" w:fill="FFFFFF"/>
        </w:rPr>
        <w:t xml:space="preserve">targets </w:t>
      </w:r>
      <w:r w:rsidR="00D7659E">
        <w:rPr>
          <w:shd w:val="clear" w:color="auto" w:fill="FFFFFF"/>
        </w:rPr>
        <w:t xml:space="preserve">into the NDVI scale so that the health benefits of meeting the UND targets </w:t>
      </w:r>
      <w:r w:rsidR="00D64D21">
        <w:rPr>
          <w:shd w:val="clear" w:color="auto" w:fill="FFFFFF"/>
        </w:rPr>
        <w:t>may</w:t>
      </w:r>
      <w:r w:rsidR="00D7659E">
        <w:rPr>
          <w:shd w:val="clear" w:color="auto" w:fill="FFFFFF"/>
        </w:rPr>
        <w:t xml:space="preserve"> be quantified.</w:t>
      </w:r>
      <w:r w:rsidR="002125D7">
        <w:rPr>
          <w:shd w:val="clear" w:color="auto" w:fill="FFFFFF"/>
        </w:rPr>
        <w:t xml:space="preserve"> </w:t>
      </w:r>
      <w:r w:rsidR="00517832">
        <w:rPr>
          <w:shd w:val="clear" w:color="auto" w:fill="FFFFFF"/>
        </w:rPr>
        <w:t xml:space="preserve">For the Quality Total Cover target, we modeled the relationship between the proportion of green area and NDVI </w:t>
      </w:r>
      <w:r w:rsidR="00315F42">
        <w:rPr>
          <w:shd w:val="clear" w:color="auto" w:fill="FFFFFF"/>
        </w:rPr>
        <w:t xml:space="preserve">in each </w:t>
      </w:r>
      <w:r w:rsidR="007533F5">
        <w:rPr>
          <w:shd w:val="clear" w:color="auto" w:fill="FFFFFF"/>
        </w:rPr>
        <w:t xml:space="preserve">100m </w:t>
      </w:r>
      <w:r w:rsidR="00315F42">
        <w:rPr>
          <w:shd w:val="clear" w:color="auto" w:fill="FFFFFF"/>
        </w:rPr>
        <w:t xml:space="preserve">pixel </w:t>
      </w:r>
      <w:r w:rsidR="0056437D">
        <w:rPr>
          <w:shd w:val="clear" w:color="auto" w:fill="FFFFFF"/>
        </w:rPr>
        <w:t>by running</w:t>
      </w:r>
      <w:r w:rsidR="00517832">
        <w:rPr>
          <w:shd w:val="clear" w:color="auto" w:fill="FFFFFF"/>
        </w:rPr>
        <w:t xml:space="preserve"> </w:t>
      </w:r>
      <w:r w:rsidR="0056437D">
        <w:rPr>
          <w:shd w:val="clear" w:color="auto" w:fill="FFFFFF"/>
        </w:rPr>
        <w:t xml:space="preserve">separate </w:t>
      </w:r>
      <w:r w:rsidR="009D6C68">
        <w:rPr>
          <w:shd w:val="clear" w:color="auto" w:fill="FFFFFF"/>
        </w:rPr>
        <w:t>linear</w:t>
      </w:r>
      <w:r w:rsidR="0056437D">
        <w:rPr>
          <w:shd w:val="clear" w:color="auto" w:fill="FFFFFF"/>
        </w:rPr>
        <w:t xml:space="preserve"> </w:t>
      </w:r>
      <w:r w:rsidR="00517832">
        <w:rPr>
          <w:shd w:val="clear" w:color="auto" w:fill="FFFFFF"/>
        </w:rPr>
        <w:t>regression models</w:t>
      </w:r>
      <w:r w:rsidR="0056437D">
        <w:rPr>
          <w:shd w:val="clear" w:color="auto" w:fill="FFFFFF"/>
        </w:rPr>
        <w:t xml:space="preserve"> for each city</w:t>
      </w:r>
      <w:r w:rsidR="00517832">
        <w:rPr>
          <w:shd w:val="clear" w:color="auto" w:fill="FFFFFF"/>
        </w:rPr>
        <w:t xml:space="preserve">. </w:t>
      </w:r>
      <w:r w:rsidR="00263846">
        <w:rPr>
          <w:shd w:val="clear" w:color="auto" w:fill="FFFFFF"/>
        </w:rPr>
        <w:t>These models generally had good fit (Fig. 4</w:t>
      </w:r>
      <w:r w:rsidR="001E763E">
        <w:rPr>
          <w:shd w:val="clear" w:color="auto" w:fill="FFFFFF"/>
        </w:rPr>
        <w:t xml:space="preserve"> Panels A &amp; B</w:t>
      </w:r>
      <w:r w:rsidR="00263846">
        <w:rPr>
          <w:shd w:val="clear" w:color="auto" w:fill="FFFFFF"/>
        </w:rPr>
        <w:t xml:space="preserve">). </w:t>
      </w:r>
      <w:r w:rsidR="00B37A0F">
        <w:rPr>
          <w:shd w:val="clear" w:color="auto" w:fill="FFFFFF"/>
        </w:rPr>
        <w:t xml:space="preserve">On average, the models explained </w:t>
      </w:r>
      <w:r w:rsidR="00343AFC">
        <w:rPr>
          <w:shd w:val="clear" w:color="auto" w:fill="FFFFFF"/>
        </w:rPr>
        <w:t>8</w:t>
      </w:r>
      <w:r w:rsidR="00B37A0F">
        <w:rPr>
          <w:shd w:val="clear" w:color="auto" w:fill="FFFFFF"/>
        </w:rPr>
        <w:t>3</w:t>
      </w:r>
      <w:r w:rsidR="00343AFC">
        <w:rPr>
          <w:shd w:val="clear" w:color="auto" w:fill="FFFFFF"/>
        </w:rPr>
        <w:t>% of the variance in NDVI, ranging from 5</w:t>
      </w:r>
      <w:r w:rsidR="00B37A0F">
        <w:rPr>
          <w:shd w:val="clear" w:color="auto" w:fill="FFFFFF"/>
        </w:rPr>
        <w:t>7</w:t>
      </w:r>
      <w:r w:rsidR="00343AFC">
        <w:rPr>
          <w:shd w:val="clear" w:color="auto" w:fill="FFFFFF"/>
        </w:rPr>
        <w:t xml:space="preserve"> to 9</w:t>
      </w:r>
      <w:r w:rsidR="00B37A0F">
        <w:rPr>
          <w:shd w:val="clear" w:color="auto" w:fill="FFFFFF"/>
        </w:rPr>
        <w:t>4</w:t>
      </w:r>
      <w:r w:rsidR="00343AFC">
        <w:rPr>
          <w:shd w:val="clear" w:color="auto" w:fill="FFFFFF"/>
        </w:rPr>
        <w:t xml:space="preserve">% for a given city. The root </w:t>
      </w:r>
      <w:proofErr w:type="gramStart"/>
      <w:r w:rsidR="00343AFC">
        <w:rPr>
          <w:shd w:val="clear" w:color="auto" w:fill="FFFFFF"/>
        </w:rPr>
        <w:t>mean</w:t>
      </w:r>
      <w:proofErr w:type="gramEnd"/>
      <w:r w:rsidR="00343AFC">
        <w:rPr>
          <w:shd w:val="clear" w:color="auto" w:fill="FFFFFF"/>
        </w:rPr>
        <w:t xml:space="preserve"> square error (</w:t>
      </w:r>
      <w:proofErr w:type="spellStart"/>
      <w:r w:rsidR="00343AFC">
        <w:rPr>
          <w:shd w:val="clear" w:color="auto" w:fill="FFFFFF"/>
        </w:rPr>
        <w:t>rmse</w:t>
      </w:r>
      <w:proofErr w:type="spellEnd"/>
      <w:r w:rsidR="00343AFC">
        <w:rPr>
          <w:shd w:val="clear" w:color="auto" w:fill="FFFFFF"/>
        </w:rPr>
        <w:t>) for these models had a mean of 0.0</w:t>
      </w:r>
      <w:r w:rsidR="0028645F">
        <w:rPr>
          <w:shd w:val="clear" w:color="auto" w:fill="FFFFFF"/>
        </w:rPr>
        <w:t>77</w:t>
      </w:r>
      <w:r w:rsidR="0024062B">
        <w:rPr>
          <w:shd w:val="clear" w:color="auto" w:fill="FFFFFF"/>
        </w:rPr>
        <w:t xml:space="preserve"> (rang</w:t>
      </w:r>
      <w:r w:rsidR="007533F5">
        <w:rPr>
          <w:shd w:val="clear" w:color="auto" w:fill="FFFFFF"/>
        </w:rPr>
        <w:t>e:</w:t>
      </w:r>
      <w:r w:rsidR="0024062B">
        <w:rPr>
          <w:shd w:val="clear" w:color="auto" w:fill="FFFFFF"/>
        </w:rPr>
        <w:t xml:space="preserve"> 0.051</w:t>
      </w:r>
      <w:r w:rsidR="007533F5">
        <w:rPr>
          <w:shd w:val="clear" w:color="auto" w:fill="FFFFFF"/>
        </w:rPr>
        <w:t>,</w:t>
      </w:r>
      <w:r w:rsidR="0024062B">
        <w:rPr>
          <w:shd w:val="clear" w:color="auto" w:fill="FFFFFF"/>
        </w:rPr>
        <w:t xml:space="preserve"> 0.101)</w:t>
      </w:r>
      <w:r w:rsidR="0024062B" w:rsidRPr="0024062B">
        <w:rPr>
          <w:shd w:val="clear" w:color="auto" w:fill="FFFFFF"/>
        </w:rPr>
        <w:t xml:space="preserve"> </w:t>
      </w:r>
      <w:r w:rsidR="0024062B">
        <w:rPr>
          <w:shd w:val="clear" w:color="auto" w:fill="FFFFFF"/>
        </w:rPr>
        <w:t xml:space="preserve">across C40 cities. </w:t>
      </w:r>
      <w:r w:rsidR="009D6C68">
        <w:rPr>
          <w:shd w:val="clear" w:color="auto" w:fill="FFFFFF"/>
        </w:rPr>
        <w:t>For</w:t>
      </w:r>
      <w:r w:rsidR="0024062B">
        <w:rPr>
          <w:shd w:val="clear" w:color="auto" w:fill="FFFFFF"/>
        </w:rPr>
        <w:t xml:space="preserve"> an average city</w:t>
      </w:r>
      <w:r w:rsidR="009D6C68">
        <w:rPr>
          <w:shd w:val="clear" w:color="auto" w:fill="FFFFFF"/>
        </w:rPr>
        <w:t xml:space="preserve"> and pixel</w:t>
      </w:r>
      <w:r w:rsidR="0024062B">
        <w:rPr>
          <w:shd w:val="clear" w:color="auto" w:fill="FFFFFF"/>
        </w:rPr>
        <w:t>, our model’s predicted NDVI values differed from the actual NDVI values by 0.077</w:t>
      </w:r>
      <w:r w:rsidR="00343AFC">
        <w:rPr>
          <w:shd w:val="clear" w:color="auto" w:fill="FFFFFF"/>
        </w:rPr>
        <w:t xml:space="preserve">. </w:t>
      </w:r>
      <w:r w:rsidR="00710246">
        <w:rPr>
          <w:shd w:val="clear" w:color="auto" w:fill="FFFFFF"/>
        </w:rPr>
        <w:t xml:space="preserve">We used our models to predict the NDVI value equivalent to achieving the Quality Total Cover target. The </w:t>
      </w:r>
      <w:r w:rsidR="009D6C68">
        <w:rPr>
          <w:shd w:val="clear" w:color="auto" w:fill="FFFFFF"/>
        </w:rPr>
        <w:t>mean</w:t>
      </w:r>
      <w:r w:rsidR="00710246">
        <w:rPr>
          <w:shd w:val="clear" w:color="auto" w:fill="FFFFFF"/>
        </w:rPr>
        <w:t xml:space="preserve"> NDVI representing 30% green area was 0.</w:t>
      </w:r>
      <w:r w:rsidR="001E763E">
        <w:rPr>
          <w:shd w:val="clear" w:color="auto" w:fill="FFFFFF"/>
        </w:rPr>
        <w:t xml:space="preserve">478 </w:t>
      </w:r>
      <w:r w:rsidR="00710246">
        <w:rPr>
          <w:shd w:val="clear" w:color="auto" w:fill="FFFFFF"/>
        </w:rPr>
        <w:t>(range: 0.</w:t>
      </w:r>
      <w:r w:rsidR="001E763E">
        <w:rPr>
          <w:shd w:val="clear" w:color="auto" w:fill="FFFFFF"/>
        </w:rPr>
        <w:t>352</w:t>
      </w:r>
      <w:r w:rsidR="00710246">
        <w:rPr>
          <w:shd w:val="clear" w:color="auto" w:fill="FFFFFF"/>
        </w:rPr>
        <w:t>, 0.</w:t>
      </w:r>
      <w:r w:rsidR="001E763E">
        <w:rPr>
          <w:shd w:val="clear" w:color="auto" w:fill="FFFFFF"/>
        </w:rPr>
        <w:t>565</w:t>
      </w:r>
      <w:r w:rsidR="00710246">
        <w:rPr>
          <w:shd w:val="clear" w:color="auto" w:fill="FFFFFF"/>
        </w:rPr>
        <w:t>) (Fig</w:t>
      </w:r>
      <w:r w:rsidR="001E763E">
        <w:rPr>
          <w:shd w:val="clear" w:color="auto" w:fill="FFFFFF"/>
        </w:rPr>
        <w:t>. 4 Panel C</w:t>
      </w:r>
      <w:r w:rsidR="00710246">
        <w:rPr>
          <w:shd w:val="clear" w:color="auto" w:fill="FFFFFF"/>
        </w:rPr>
        <w:t>). At 40% green area, the mean predicted NDVI was 0.</w:t>
      </w:r>
      <w:r w:rsidR="007D2F78">
        <w:rPr>
          <w:shd w:val="clear" w:color="auto" w:fill="FFFFFF"/>
        </w:rPr>
        <w:t>528</w:t>
      </w:r>
      <w:r w:rsidR="00710246">
        <w:rPr>
          <w:shd w:val="clear" w:color="auto" w:fill="FFFFFF"/>
        </w:rPr>
        <w:t xml:space="preserve"> (range: 0.</w:t>
      </w:r>
      <w:r w:rsidR="007D2F78">
        <w:rPr>
          <w:shd w:val="clear" w:color="auto" w:fill="FFFFFF"/>
        </w:rPr>
        <w:t>428</w:t>
      </w:r>
      <w:r w:rsidR="00710246">
        <w:rPr>
          <w:shd w:val="clear" w:color="auto" w:fill="FFFFFF"/>
        </w:rPr>
        <w:t>, 0.</w:t>
      </w:r>
      <w:r w:rsidR="007D2F78">
        <w:rPr>
          <w:shd w:val="clear" w:color="auto" w:fill="FFFFFF"/>
        </w:rPr>
        <w:t>612</w:t>
      </w:r>
      <w:r w:rsidR="00710246">
        <w:rPr>
          <w:shd w:val="clear" w:color="auto" w:fill="FFFFFF"/>
        </w:rPr>
        <w:t xml:space="preserve">). </w:t>
      </w:r>
      <w:r w:rsidR="0007702B">
        <w:rPr>
          <w:shd w:val="clear" w:color="auto" w:fill="FFFFFF"/>
        </w:rPr>
        <w:t xml:space="preserve">In general, the Quality Total Cover regressions had </w:t>
      </w:r>
      <w:r w:rsidR="007533F5">
        <w:rPr>
          <w:shd w:val="clear" w:color="auto" w:fill="FFFFFF"/>
        </w:rPr>
        <w:t xml:space="preserve">better </w:t>
      </w:r>
      <w:r w:rsidR="0007702B">
        <w:rPr>
          <w:shd w:val="clear" w:color="auto" w:fill="FFFFFF"/>
        </w:rPr>
        <w:t xml:space="preserve">fit in cities with </w:t>
      </w:r>
      <w:r w:rsidR="007533F5">
        <w:rPr>
          <w:shd w:val="clear" w:color="auto" w:fill="FFFFFF"/>
        </w:rPr>
        <w:t xml:space="preserve">more </w:t>
      </w:r>
      <w:r w:rsidR="0007702B">
        <w:rPr>
          <w:shd w:val="clear" w:color="auto" w:fill="FFFFFF"/>
        </w:rPr>
        <w:t>greenspace.</w:t>
      </w:r>
      <w:r w:rsidR="0064683A" w:rsidRPr="0064683A">
        <w:rPr>
          <w:shd w:val="clear" w:color="auto" w:fill="FFFFFF"/>
        </w:rPr>
        <w:t xml:space="preserve"> </w:t>
      </w:r>
      <w:r w:rsidR="0064683A">
        <w:rPr>
          <w:shd w:val="clear" w:color="auto" w:fill="FFFFFF"/>
        </w:rPr>
        <w:t>Model regressions by region can be found in Appendix C.</w:t>
      </w:r>
    </w:p>
    <w:p w14:paraId="0633CF21" w14:textId="0CA465C8" w:rsidR="00AB0B24" w:rsidRDefault="00583BE5" w:rsidP="003C562A">
      <w:pPr>
        <w:ind w:firstLine="720"/>
        <w:rPr>
          <w:shd w:val="clear" w:color="auto" w:fill="FFFFFF"/>
        </w:rPr>
      </w:pPr>
      <w:r>
        <w:rPr>
          <w:noProof/>
          <w:shd w:val="clear" w:color="auto" w:fill="FFFFFF"/>
        </w:rPr>
        <w:lastRenderedPageBreak/>
        <w:drawing>
          <wp:anchor distT="0" distB="0" distL="114300" distR="114300" simplePos="0" relativeHeight="251706368" behindDoc="1" locked="0" layoutInCell="1" allowOverlap="1" wp14:anchorId="19E161A1" wp14:editId="15294B24">
            <wp:simplePos x="0" y="0"/>
            <wp:positionH relativeFrom="column">
              <wp:posOffset>-889000</wp:posOffset>
            </wp:positionH>
            <wp:positionV relativeFrom="paragraph">
              <wp:posOffset>0</wp:posOffset>
            </wp:positionV>
            <wp:extent cx="7708900" cy="4819650"/>
            <wp:effectExtent l="0" t="0" r="0" b="6350"/>
            <wp:wrapTight wrapText="bothSides">
              <wp:wrapPolygon edited="0">
                <wp:start x="0" y="0"/>
                <wp:lineTo x="0" y="21572"/>
                <wp:lineTo x="21564" y="21572"/>
                <wp:lineTo x="21564" y="0"/>
                <wp:lineTo x="0" y="0"/>
              </wp:wrapPolygon>
            </wp:wrapTight>
            <wp:docPr id="479824709" name="Picture 2" descr="A map of the world with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24709" name="Picture 2" descr="A map of the world with colored dot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08900" cy="4819650"/>
                    </a:xfrm>
                    <a:prstGeom prst="rect">
                      <a:avLst/>
                    </a:prstGeom>
                  </pic:spPr>
                </pic:pic>
              </a:graphicData>
            </a:graphic>
            <wp14:sizeRelH relativeFrom="page">
              <wp14:pctWidth>0</wp14:pctWidth>
            </wp14:sizeRelH>
            <wp14:sizeRelV relativeFrom="page">
              <wp14:pctHeight>0</wp14:pctHeight>
            </wp14:sizeRelV>
          </wp:anchor>
        </w:drawing>
      </w:r>
    </w:p>
    <w:p w14:paraId="640CFF5D" w14:textId="4CAA162A" w:rsidR="00696709" w:rsidRDefault="00343AFC" w:rsidP="00343AFC">
      <w:pPr>
        <w:pStyle w:val="figures"/>
        <w:rPr>
          <w:b w:val="0"/>
          <w:bCs w:val="0"/>
        </w:rPr>
      </w:pPr>
      <w:r>
        <w:t>F</w:t>
      </w:r>
      <w:r w:rsidRPr="00305F42">
        <w:t xml:space="preserve">igure </w:t>
      </w:r>
      <w:r>
        <w:t>4</w:t>
      </w:r>
      <w:r w:rsidRPr="00305F42">
        <w:t>.</w:t>
      </w:r>
      <w:r w:rsidR="008F2FCB">
        <w:t xml:space="preserve"> </w:t>
      </w:r>
      <w:r w:rsidR="008F2FCB" w:rsidRPr="003C135C">
        <w:rPr>
          <w:b w:val="0"/>
        </w:rPr>
        <w:t>Fit statistics and results for the</w:t>
      </w:r>
      <w:r w:rsidR="008F2FCB">
        <w:rPr>
          <w:b w:val="0"/>
        </w:rPr>
        <w:t xml:space="preserve"> model used to convert the</w:t>
      </w:r>
      <w:r w:rsidRPr="00305F42">
        <w:rPr>
          <w:b w:val="0"/>
          <w:bCs w:val="0"/>
        </w:rPr>
        <w:t xml:space="preserve"> Quality Total Cover</w:t>
      </w:r>
      <w:r w:rsidR="00564BB1">
        <w:rPr>
          <w:b w:val="0"/>
          <w:bCs w:val="0"/>
        </w:rPr>
        <w:t xml:space="preserve"> Model </w:t>
      </w:r>
      <w:r w:rsidR="008F2FCB">
        <w:rPr>
          <w:b w:val="0"/>
          <w:bCs w:val="0"/>
        </w:rPr>
        <w:t>to the NDVI scale</w:t>
      </w:r>
      <w:r w:rsidR="00564BB1">
        <w:rPr>
          <w:b w:val="0"/>
          <w:bCs w:val="0"/>
        </w:rPr>
        <w:t>.</w:t>
      </w:r>
      <w:r w:rsidR="008B4FCD">
        <w:rPr>
          <w:b w:val="0"/>
          <w:bCs w:val="0"/>
        </w:rPr>
        <w:t xml:space="preserve"> </w:t>
      </w:r>
      <w:r w:rsidR="00D61757">
        <w:rPr>
          <w:b w:val="0"/>
          <w:bCs w:val="0"/>
        </w:rPr>
        <w:t xml:space="preserve">The proportion of green urban area was regressed on the NDVI value for each 100m pixel in each of the 96 C40 cities. </w:t>
      </w:r>
      <w:r w:rsidR="001A2B2D">
        <w:rPr>
          <w:b w:val="0"/>
          <w:bCs w:val="0"/>
        </w:rPr>
        <w:t>Each dot represents a city.</w:t>
      </w:r>
      <w:r w:rsidR="00564BB1">
        <w:rPr>
          <w:b w:val="0"/>
          <w:bCs w:val="0"/>
        </w:rPr>
        <w:t xml:space="preserve"> Panels A and B show the model </w:t>
      </w:r>
      <w:r w:rsidR="00335C06">
        <w:rPr>
          <w:b w:val="0"/>
          <w:bCs w:val="0"/>
        </w:rPr>
        <w:t xml:space="preserve">adjusted </w:t>
      </w:r>
      <w:proofErr w:type="gramStart"/>
      <w:r w:rsidR="00335C06">
        <w:rPr>
          <w:b w:val="0"/>
          <w:bCs w:val="0"/>
        </w:rPr>
        <w:t>R2</w:t>
      </w:r>
      <w:proofErr w:type="gramEnd"/>
      <w:r w:rsidR="00335C06">
        <w:rPr>
          <w:b w:val="0"/>
          <w:bCs w:val="0"/>
        </w:rPr>
        <w:t xml:space="preserve"> and root mean square error (</w:t>
      </w:r>
      <w:proofErr w:type="spellStart"/>
      <w:r w:rsidR="00335C06">
        <w:rPr>
          <w:b w:val="0"/>
          <w:bCs w:val="0"/>
        </w:rPr>
        <w:t>rmse</w:t>
      </w:r>
      <w:proofErr w:type="spellEnd"/>
      <w:r w:rsidR="00335C06">
        <w:rPr>
          <w:b w:val="0"/>
          <w:bCs w:val="0"/>
        </w:rPr>
        <w:t>)</w:t>
      </w:r>
      <w:r w:rsidR="00564BB1">
        <w:rPr>
          <w:b w:val="0"/>
          <w:bCs w:val="0"/>
        </w:rPr>
        <w:t xml:space="preserve"> by region</w:t>
      </w:r>
      <w:r w:rsidR="00335C06">
        <w:rPr>
          <w:b w:val="0"/>
          <w:bCs w:val="0"/>
        </w:rPr>
        <w:t>, respectively</w:t>
      </w:r>
      <w:r w:rsidR="00564BB1">
        <w:rPr>
          <w:b w:val="0"/>
          <w:bCs w:val="0"/>
        </w:rPr>
        <w:t>. Panel C shows the predicted NDVI value where the proportion of green area is 0.3.</w:t>
      </w:r>
      <w:r w:rsidR="005F3F1C">
        <w:rPr>
          <w:b w:val="0"/>
          <w:bCs w:val="0"/>
        </w:rPr>
        <w:t xml:space="preserve"> </w:t>
      </w:r>
    </w:p>
    <w:p w14:paraId="6157E760" w14:textId="364206BD" w:rsidR="00695C00" w:rsidRDefault="00695C00" w:rsidP="00343AFC">
      <w:pPr>
        <w:pStyle w:val="figures"/>
        <w:rPr>
          <w:b w:val="0"/>
          <w:bCs w:val="0"/>
        </w:rPr>
      </w:pPr>
    </w:p>
    <w:p w14:paraId="7A9CFF34" w14:textId="0B4FEC0F" w:rsidR="00343AFC" w:rsidRDefault="00696709" w:rsidP="00A218B5">
      <w:pPr>
        <w:ind w:firstLine="720"/>
        <w:rPr>
          <w:shd w:val="clear" w:color="auto" w:fill="FFFFFF"/>
        </w:rPr>
      </w:pPr>
      <w:r>
        <w:rPr>
          <w:shd w:val="clear" w:color="auto" w:fill="FFFFFF"/>
        </w:rPr>
        <w:t xml:space="preserve">We also used the regression models to predict threshold NDVI values at which or above a pixel would be classified as “green” so that we could quantify the Equitable Spatial Distribution target in NDVI terms. We tested three thresholds: the predicted model NDVI value where the proportion of green area was 0.75, 0.90, and 1.00. Because of the difference in scale between our models (100m) and the classification (10m), we predicted the equivalent NDVI value not just for </w:t>
      </w:r>
      <w:r w:rsidR="00695C00">
        <w:rPr>
          <w:shd w:val="clear" w:color="auto" w:fill="FFFFFF"/>
        </w:rPr>
        <w:t>full</w:t>
      </w:r>
      <w:r>
        <w:rPr>
          <w:shd w:val="clear" w:color="auto" w:fill="FFFFFF"/>
        </w:rPr>
        <w:t xml:space="preserve"> green area but two less stringent options as well. We selected the NDVI prediction at 0.75 green area to classify pixels as greenspace, because the fit statistics for the Equitable Spatial Distribution regressions performed best with this threshold. The fit statistics and model predictions using </w:t>
      </w:r>
      <w:r w:rsidR="00695C00">
        <w:rPr>
          <w:shd w:val="clear" w:color="auto" w:fill="FFFFFF"/>
        </w:rPr>
        <w:t>0.</w:t>
      </w:r>
      <w:r>
        <w:rPr>
          <w:shd w:val="clear" w:color="auto" w:fill="FFFFFF"/>
        </w:rPr>
        <w:t>90 and 1</w:t>
      </w:r>
      <w:r w:rsidR="00695C00">
        <w:rPr>
          <w:shd w:val="clear" w:color="auto" w:fill="FFFFFF"/>
        </w:rPr>
        <w:t>.</w:t>
      </w:r>
      <w:r>
        <w:rPr>
          <w:shd w:val="clear" w:color="auto" w:fill="FFFFFF"/>
        </w:rPr>
        <w:t>00</w:t>
      </w:r>
      <w:r w:rsidR="00695C00">
        <w:rPr>
          <w:shd w:val="clear" w:color="auto" w:fill="FFFFFF"/>
        </w:rPr>
        <w:t xml:space="preserve"> proportion</w:t>
      </w:r>
      <w:r>
        <w:rPr>
          <w:shd w:val="clear" w:color="auto" w:fill="FFFFFF"/>
        </w:rPr>
        <w:t xml:space="preserve"> green area can be found in the </w:t>
      </w:r>
      <w:r w:rsidR="004B51B3">
        <w:rPr>
          <w:shd w:val="clear" w:color="auto" w:fill="FFFFFF"/>
        </w:rPr>
        <w:t>Supplemental</w:t>
      </w:r>
      <w:r>
        <w:rPr>
          <w:shd w:val="clear" w:color="auto" w:fill="FFFFFF"/>
        </w:rPr>
        <w:t xml:space="preserve"> Material (</w:t>
      </w:r>
      <w:r w:rsidR="00695C00">
        <w:rPr>
          <w:shd w:val="clear" w:color="auto" w:fill="FFFFFF"/>
        </w:rPr>
        <w:t>Appendix E</w:t>
      </w:r>
      <w:r>
        <w:rPr>
          <w:shd w:val="clear" w:color="auto" w:fill="FFFFFF"/>
        </w:rPr>
        <w:t>).</w:t>
      </w:r>
    </w:p>
    <w:p w14:paraId="35C2E236" w14:textId="031CE4E6" w:rsidR="00343AFC" w:rsidRDefault="00343AFC" w:rsidP="00AB0B24">
      <w:pPr>
        <w:rPr>
          <w:shd w:val="clear" w:color="auto" w:fill="FFFFFF"/>
        </w:rPr>
      </w:pPr>
    </w:p>
    <w:p w14:paraId="106D004C" w14:textId="5B0C04CF" w:rsidR="00343AFC" w:rsidRDefault="001B1FCC" w:rsidP="00343AFC">
      <w:pPr>
        <w:ind w:firstLine="720"/>
        <w:rPr>
          <w:shd w:val="clear" w:color="auto" w:fill="FFFFFF"/>
        </w:rPr>
      </w:pPr>
      <w:r>
        <w:rPr>
          <w:noProof/>
          <w:shd w:val="clear" w:color="auto" w:fill="FFFFFF"/>
        </w:rPr>
        <w:lastRenderedPageBreak/>
        <w:drawing>
          <wp:anchor distT="0" distB="0" distL="114300" distR="114300" simplePos="0" relativeHeight="251703296" behindDoc="1" locked="0" layoutInCell="1" allowOverlap="1" wp14:anchorId="77214DDC" wp14:editId="3FEE4B08">
            <wp:simplePos x="0" y="0"/>
            <wp:positionH relativeFrom="column">
              <wp:posOffset>-876300</wp:posOffset>
            </wp:positionH>
            <wp:positionV relativeFrom="paragraph">
              <wp:posOffset>0</wp:posOffset>
            </wp:positionV>
            <wp:extent cx="7708900" cy="5048885"/>
            <wp:effectExtent l="0" t="0" r="0" b="5715"/>
            <wp:wrapTight wrapText="bothSides">
              <wp:wrapPolygon edited="0">
                <wp:start x="0" y="0"/>
                <wp:lineTo x="0" y="21570"/>
                <wp:lineTo x="21564" y="21570"/>
                <wp:lineTo x="21564" y="0"/>
                <wp:lineTo x="0" y="0"/>
              </wp:wrapPolygon>
            </wp:wrapTight>
            <wp:docPr id="1123979710" name="Picture 9"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79710" name="Picture 9" descr="A map of the world with different colored dot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708900" cy="5048885"/>
                    </a:xfrm>
                    <a:prstGeom prst="rect">
                      <a:avLst/>
                    </a:prstGeom>
                  </pic:spPr>
                </pic:pic>
              </a:graphicData>
            </a:graphic>
            <wp14:sizeRelH relativeFrom="page">
              <wp14:pctWidth>0</wp14:pctWidth>
            </wp14:sizeRelH>
            <wp14:sizeRelV relativeFrom="page">
              <wp14:pctHeight>0</wp14:pctHeight>
            </wp14:sizeRelV>
          </wp:anchor>
        </w:drawing>
      </w:r>
    </w:p>
    <w:p w14:paraId="4E803D74" w14:textId="35659F7D" w:rsidR="00A218B5" w:rsidRDefault="00343AFC" w:rsidP="00A218B5">
      <w:pPr>
        <w:pStyle w:val="figures"/>
        <w:rPr>
          <w:b w:val="0"/>
          <w:bCs w:val="0"/>
        </w:rPr>
      </w:pPr>
      <w:r>
        <w:t>F</w:t>
      </w:r>
      <w:r w:rsidRPr="00305F42">
        <w:t xml:space="preserve">igure </w:t>
      </w:r>
      <w:r>
        <w:t>5</w:t>
      </w:r>
      <w:r w:rsidRPr="00305F42">
        <w:t>.</w:t>
      </w:r>
      <w:r w:rsidRPr="00305F42">
        <w:rPr>
          <w:b w:val="0"/>
          <w:bCs w:val="0"/>
        </w:rPr>
        <w:t xml:space="preserve"> </w:t>
      </w:r>
      <w:r w:rsidR="008F2FCB">
        <w:rPr>
          <w:b w:val="0"/>
          <w:bCs w:val="0"/>
        </w:rPr>
        <w:t xml:space="preserve">Fit statistics and results for our model to convert the </w:t>
      </w:r>
      <w:r>
        <w:rPr>
          <w:b w:val="0"/>
          <w:bCs w:val="0"/>
        </w:rPr>
        <w:t>Equitable Spatial Distribution</w:t>
      </w:r>
      <w:r w:rsidRPr="00305F42">
        <w:rPr>
          <w:b w:val="0"/>
          <w:bCs w:val="0"/>
        </w:rPr>
        <w:t xml:space="preserve"> </w:t>
      </w:r>
      <w:r w:rsidR="008F2FCB">
        <w:rPr>
          <w:b w:val="0"/>
          <w:bCs w:val="0"/>
        </w:rPr>
        <w:t>to the NDVI scale</w:t>
      </w:r>
      <w:r>
        <w:rPr>
          <w:b w:val="0"/>
          <w:bCs w:val="0"/>
        </w:rPr>
        <w:t xml:space="preserve">. </w:t>
      </w:r>
      <w:r w:rsidR="008B4FCD">
        <w:rPr>
          <w:b w:val="0"/>
          <w:bCs w:val="0"/>
        </w:rPr>
        <w:t xml:space="preserve">These models regressed landcover-based definitions on NDVI-based </w:t>
      </w:r>
      <w:r w:rsidR="006374F3">
        <w:rPr>
          <w:b w:val="0"/>
          <w:bCs w:val="0"/>
        </w:rPr>
        <w:t xml:space="preserve">estimates </w:t>
      </w:r>
      <w:r w:rsidR="008B4FCD">
        <w:rPr>
          <w:b w:val="0"/>
          <w:bCs w:val="0"/>
        </w:rPr>
        <w:t>of the proportion of each 100m pixel with access to 50 connected pixels of natural space within a 1000m buffer for each of the 96 C40 cities. Each dot represents a city. Panels A and B show the model fit statistics by region. Panel A shows the adjusted R</w:t>
      </w:r>
      <w:r w:rsidR="008B4FCD">
        <w:rPr>
          <w:b w:val="0"/>
          <w:bCs w:val="0"/>
          <w:vertAlign w:val="superscript"/>
        </w:rPr>
        <w:t>2</w:t>
      </w:r>
      <w:r w:rsidR="008B4FCD">
        <w:rPr>
          <w:b w:val="0"/>
          <w:bCs w:val="0"/>
        </w:rPr>
        <w:t xml:space="preserve"> value while Panel B shows the root mean square error (</w:t>
      </w:r>
      <w:proofErr w:type="spellStart"/>
      <w:r w:rsidR="008B4FCD">
        <w:rPr>
          <w:b w:val="0"/>
          <w:bCs w:val="0"/>
        </w:rPr>
        <w:t>rmse</w:t>
      </w:r>
      <w:proofErr w:type="spellEnd"/>
      <w:r w:rsidR="008B4FCD">
        <w:rPr>
          <w:b w:val="0"/>
          <w:bCs w:val="0"/>
        </w:rPr>
        <w:t xml:space="preserve">). Panel C shows the predicted natural space NDVI value where </w:t>
      </w:r>
      <w:r w:rsidR="00B74444">
        <w:rPr>
          <w:b w:val="0"/>
          <w:bCs w:val="0"/>
        </w:rPr>
        <w:t>0.70</w:t>
      </w:r>
      <w:r w:rsidR="008B4FCD">
        <w:rPr>
          <w:b w:val="0"/>
          <w:bCs w:val="0"/>
        </w:rPr>
        <w:t xml:space="preserve"> of the area, and thus population, has access to sufficient nearby natural space.</w:t>
      </w:r>
      <w:r w:rsidR="00A218B5" w:rsidRPr="00A218B5">
        <w:rPr>
          <w:b w:val="0"/>
          <w:bCs w:val="0"/>
        </w:rPr>
        <w:t xml:space="preserve"> </w:t>
      </w:r>
      <w:r w:rsidR="00A218B5">
        <w:rPr>
          <w:b w:val="0"/>
          <w:bCs w:val="0"/>
        </w:rPr>
        <w:t>Models with poor fit (R</w:t>
      </w:r>
      <w:r w:rsidR="00A218B5">
        <w:rPr>
          <w:b w:val="0"/>
          <w:bCs w:val="0"/>
          <w:vertAlign w:val="superscript"/>
        </w:rPr>
        <w:t xml:space="preserve">2 </w:t>
      </w:r>
      <w:r w:rsidR="00A218B5">
        <w:rPr>
          <w:b w:val="0"/>
          <w:bCs w:val="0"/>
        </w:rPr>
        <w:t>less than 0.50) are shown with small dots.</w:t>
      </w:r>
    </w:p>
    <w:p w14:paraId="038356C3" w14:textId="77777777" w:rsidR="00A218B5" w:rsidRPr="005F3F1C" w:rsidRDefault="00A218B5" w:rsidP="00A218B5">
      <w:pPr>
        <w:pStyle w:val="figures"/>
        <w:rPr>
          <w:b w:val="0"/>
          <w:bCs w:val="0"/>
        </w:rPr>
      </w:pPr>
    </w:p>
    <w:p w14:paraId="67D8BE52" w14:textId="24E2A1BC" w:rsidR="00A218B5" w:rsidRPr="00F9031B" w:rsidRDefault="00A218B5" w:rsidP="00A218B5">
      <w:pPr>
        <w:ind w:firstLine="720"/>
      </w:pPr>
      <w:r>
        <w:rPr>
          <w:shd w:val="clear" w:color="auto" w:fill="FFFFFF"/>
        </w:rPr>
        <w:t>The models for the Equitable Spatial Distribution target regressed the proportion of area within a 100m grid cell with access to natural space, as defined by the landcover map, within a 1000m buffer on the proportion of the 100m pixel with access to natural space, as defined by having a natural space NDVI value at or above the threshold, in the same 1000m buffer</w:t>
      </w:r>
      <w:r w:rsidR="00A13A5E">
        <w:rPr>
          <w:shd w:val="clear" w:color="auto" w:fill="FFFFFF"/>
        </w:rPr>
        <w:t>.</w:t>
      </w:r>
      <w:r>
        <w:rPr>
          <w:shd w:val="clear" w:color="auto" w:fill="FFFFFF"/>
        </w:rPr>
        <w:t xml:space="preserve"> </w:t>
      </w:r>
      <w:r w:rsidR="00A13A5E">
        <w:rPr>
          <w:shd w:val="clear" w:color="auto" w:fill="FFFFFF"/>
        </w:rPr>
        <w:t>These models had</w:t>
      </w:r>
      <w:r>
        <w:rPr>
          <w:shd w:val="clear" w:color="auto" w:fill="FFFFFF"/>
        </w:rPr>
        <w:t xml:space="preserve"> a mean R</w:t>
      </w:r>
      <w:r>
        <w:rPr>
          <w:shd w:val="clear" w:color="auto" w:fill="FFFFFF"/>
          <w:vertAlign w:val="superscript"/>
        </w:rPr>
        <w:t xml:space="preserve">2 </w:t>
      </w:r>
      <w:r>
        <w:rPr>
          <w:shd w:val="clear" w:color="auto" w:fill="FFFFFF"/>
        </w:rPr>
        <w:t xml:space="preserve">across cities of 0.597 (range: 0.213, 0.820) and a mean </w:t>
      </w:r>
      <w:proofErr w:type="spellStart"/>
      <w:r>
        <w:rPr>
          <w:shd w:val="clear" w:color="auto" w:fill="FFFFFF"/>
        </w:rPr>
        <w:t>rmse</w:t>
      </w:r>
      <w:proofErr w:type="spellEnd"/>
      <w:r>
        <w:rPr>
          <w:shd w:val="clear" w:color="auto" w:fill="FFFFFF"/>
        </w:rPr>
        <w:t xml:space="preserve"> of 0.221 (range: 0.091, 0.340) (Fig. 5 Panels A &amp;B). We used these regressions to predict the natural space NDVI value equivalent to achieving the Equitable Spatial Distribution target of </w:t>
      </w:r>
      <w:r w:rsidR="006619A3">
        <w:rPr>
          <w:shd w:val="clear" w:color="auto" w:fill="FFFFFF"/>
        </w:rPr>
        <w:t>0.</w:t>
      </w:r>
      <w:r>
        <w:rPr>
          <w:shd w:val="clear" w:color="auto" w:fill="FFFFFF"/>
        </w:rPr>
        <w:t>70</w:t>
      </w:r>
      <w:r w:rsidR="006619A3">
        <w:rPr>
          <w:shd w:val="clear" w:color="auto" w:fill="FFFFFF"/>
        </w:rPr>
        <w:t xml:space="preserve"> </w:t>
      </w:r>
      <w:r w:rsidR="006619A3">
        <w:rPr>
          <w:shd w:val="clear" w:color="auto" w:fill="FFFFFF"/>
        </w:rPr>
        <w:lastRenderedPageBreak/>
        <w:t xml:space="preserve">proportion </w:t>
      </w:r>
      <w:r>
        <w:rPr>
          <w:shd w:val="clear" w:color="auto" w:fill="FFFFFF"/>
        </w:rPr>
        <w:t xml:space="preserve">population access to natural space with a 1000m buffer, or 15-minute walk. The average natural space NDVI associated with meeting this UND target was 0.660 and ranged from 0.498 to 0.767 across C40 cities (Fig. 5 Panel C). </w:t>
      </w:r>
      <w:r w:rsidR="00F15994">
        <w:rPr>
          <w:shd w:val="clear" w:color="auto" w:fill="FFFFFF"/>
        </w:rPr>
        <w:t xml:space="preserve">The Equitable Spatial </w:t>
      </w:r>
      <w:r w:rsidR="00930F53">
        <w:rPr>
          <w:shd w:val="clear" w:color="auto" w:fill="FFFFFF"/>
        </w:rPr>
        <w:t>Distribution</w:t>
      </w:r>
      <w:r w:rsidR="00F15994">
        <w:rPr>
          <w:shd w:val="clear" w:color="auto" w:fill="FFFFFF"/>
        </w:rPr>
        <w:t xml:space="preserve"> regressions tended to fit best when the proportion of the population with nearby </w:t>
      </w:r>
      <w:r w:rsidR="00930F53">
        <w:rPr>
          <w:shd w:val="clear" w:color="auto" w:fill="FFFFFF"/>
        </w:rPr>
        <w:t>natural</w:t>
      </w:r>
      <w:r w:rsidR="00F15994">
        <w:rPr>
          <w:shd w:val="clear" w:color="auto" w:fill="FFFFFF"/>
        </w:rPr>
        <w:t xml:space="preserve"> space was less than </w:t>
      </w:r>
      <w:r w:rsidR="00B74444">
        <w:rPr>
          <w:shd w:val="clear" w:color="auto" w:fill="FFFFFF"/>
        </w:rPr>
        <w:t>0.</w:t>
      </w:r>
      <w:r w:rsidR="00F15994">
        <w:rPr>
          <w:shd w:val="clear" w:color="auto" w:fill="FFFFFF"/>
        </w:rPr>
        <w:t xml:space="preserve">90. </w:t>
      </w:r>
      <w:r w:rsidR="0064683A">
        <w:rPr>
          <w:shd w:val="clear" w:color="auto" w:fill="FFFFFF"/>
        </w:rPr>
        <w:t>Model regressions by region can be found in Appendix C.</w:t>
      </w:r>
    </w:p>
    <w:p w14:paraId="262F6409" w14:textId="77777777" w:rsidR="00343AFC" w:rsidRDefault="00343AFC" w:rsidP="008D6257">
      <w:pPr>
        <w:rPr>
          <w:b/>
          <w:bCs/>
        </w:rPr>
      </w:pPr>
    </w:p>
    <w:p w14:paraId="1C471997" w14:textId="77777777" w:rsidR="007F0608" w:rsidRDefault="007F0608" w:rsidP="007F0608">
      <w:pPr>
        <w:pStyle w:val="subheader"/>
        <w:numPr>
          <w:ilvl w:val="0"/>
          <w:numId w:val="7"/>
        </w:numPr>
        <w:tabs>
          <w:tab w:val="num" w:pos="360"/>
          <w:tab w:val="num" w:pos="720"/>
        </w:tabs>
        <w:ind w:left="0" w:firstLine="0"/>
        <w:rPr>
          <w:b/>
          <w:bCs/>
          <w:i w:val="0"/>
          <w:iCs w:val="0"/>
        </w:rPr>
      </w:pPr>
      <w:r>
        <w:rPr>
          <w:b/>
          <w:bCs/>
          <w:i w:val="0"/>
          <w:iCs w:val="0"/>
        </w:rPr>
        <w:t>Discussion</w:t>
      </w:r>
    </w:p>
    <w:p w14:paraId="6EAD79F6" w14:textId="78CC28D7" w:rsidR="007F0608" w:rsidRDefault="007F0608" w:rsidP="007F0608">
      <w:pPr>
        <w:pStyle w:val="subheader"/>
        <w:ind w:firstLine="720"/>
        <w:rPr>
          <w:i w:val="0"/>
          <w:iCs w:val="0"/>
        </w:rPr>
      </w:pPr>
      <w:r>
        <w:rPr>
          <w:i w:val="0"/>
          <w:iCs w:val="0"/>
        </w:rPr>
        <w:t xml:space="preserve">This work provides the first global assessment, to our knowledge, of both urban </w:t>
      </w:r>
      <w:proofErr w:type="gramStart"/>
      <w:r>
        <w:rPr>
          <w:i w:val="0"/>
          <w:iCs w:val="0"/>
        </w:rPr>
        <w:t>greenspace</w:t>
      </w:r>
      <w:proofErr w:type="gramEnd"/>
      <w:r>
        <w:rPr>
          <w:i w:val="0"/>
          <w:iCs w:val="0"/>
        </w:rPr>
        <w:t xml:space="preserve">, and a combined measure of urban green and blue space, using two satellite-based datasets. </w:t>
      </w:r>
      <w:r>
        <w:rPr>
          <w:i w:val="0"/>
          <w:iCs w:val="0"/>
          <w:color w:val="000000"/>
        </w:rPr>
        <w:t xml:space="preserve">We found that </w:t>
      </w:r>
      <w:r w:rsidRPr="00BF6D3C">
        <w:rPr>
          <w:i w:val="0"/>
          <w:iCs w:val="0"/>
        </w:rPr>
        <w:t xml:space="preserve">C40 cities vary greatly in their amount, type, and distribution of natural spaces. For some cities, the inclusion of water in the definition of natural space made a substantial impact, </w:t>
      </w:r>
      <w:r>
        <w:rPr>
          <w:i w:val="0"/>
          <w:iCs w:val="0"/>
        </w:rPr>
        <w:t xml:space="preserve">in some cases </w:t>
      </w:r>
      <w:r w:rsidRPr="00D12FAF">
        <w:rPr>
          <w:i w:val="0"/>
          <w:iCs w:val="0"/>
        </w:rPr>
        <w:t xml:space="preserve">doubling the </w:t>
      </w:r>
      <w:r w:rsidR="00BF6284">
        <w:rPr>
          <w:i w:val="0"/>
          <w:iCs w:val="0"/>
        </w:rPr>
        <w:t xml:space="preserve">estimated </w:t>
      </w:r>
      <w:r w:rsidRPr="00D12FAF">
        <w:rPr>
          <w:i w:val="0"/>
          <w:iCs w:val="0"/>
        </w:rPr>
        <w:t xml:space="preserve">amount of nature within city bounds. While much of the existing literature on urban nature has focused solely on greenspace, our results show blue space can greatly contribute to urban nature in many cities. </w:t>
      </w:r>
      <w:r>
        <w:rPr>
          <w:i w:val="0"/>
          <w:iCs w:val="0"/>
        </w:rPr>
        <w:t>We compared existing levels of urban natural space to the C40 Urban Nature Declaration targets and</w:t>
      </w:r>
      <w:r w:rsidRPr="00D12FAF">
        <w:rPr>
          <w:i w:val="0"/>
          <w:iCs w:val="0"/>
        </w:rPr>
        <w:t xml:space="preserve"> found </w:t>
      </w:r>
      <w:r>
        <w:rPr>
          <w:i w:val="0"/>
          <w:iCs w:val="0"/>
        </w:rPr>
        <w:t xml:space="preserve">that </w:t>
      </w:r>
      <w:r w:rsidRPr="00D12FAF">
        <w:rPr>
          <w:i w:val="0"/>
          <w:iCs w:val="0"/>
        </w:rPr>
        <w:t>most</w:t>
      </w:r>
      <w:r>
        <w:rPr>
          <w:i w:val="0"/>
          <w:iCs w:val="0"/>
        </w:rPr>
        <w:t xml:space="preserve"> C40</w:t>
      </w:r>
      <w:r w:rsidRPr="00D12FAF">
        <w:rPr>
          <w:i w:val="0"/>
          <w:iCs w:val="0"/>
        </w:rPr>
        <w:t xml:space="preserve"> cities already meet one or both </w:t>
      </w:r>
      <w:r>
        <w:rPr>
          <w:i w:val="0"/>
          <w:iCs w:val="0"/>
        </w:rPr>
        <w:t>targets</w:t>
      </w:r>
      <w:r w:rsidRPr="00D12FAF">
        <w:rPr>
          <w:i w:val="0"/>
          <w:iCs w:val="0"/>
        </w:rPr>
        <w:t>. Of the 96 C40 cities, 7</w:t>
      </w:r>
      <w:r w:rsidR="00987FE8">
        <w:rPr>
          <w:i w:val="0"/>
          <w:iCs w:val="0"/>
        </w:rPr>
        <w:t>7</w:t>
      </w:r>
      <w:r w:rsidRPr="00D12FAF">
        <w:rPr>
          <w:i w:val="0"/>
          <w:iCs w:val="0"/>
        </w:rPr>
        <w:t xml:space="preserve"> (</w:t>
      </w:r>
      <w:r w:rsidR="00987FE8">
        <w:rPr>
          <w:i w:val="0"/>
          <w:iCs w:val="0"/>
        </w:rPr>
        <w:t>80</w:t>
      </w:r>
      <w:r w:rsidRPr="00D12FAF">
        <w:rPr>
          <w:i w:val="0"/>
          <w:iCs w:val="0"/>
        </w:rPr>
        <w:t xml:space="preserve">%) have at least 30% green area while at least 70% of the </w:t>
      </w:r>
      <w:r w:rsidRPr="007F73B1">
        <w:rPr>
          <w:i w:val="0"/>
          <w:iCs w:val="0"/>
        </w:rPr>
        <w:t>population has access to green or blue space within a 15-minute walk in 4</w:t>
      </w:r>
      <w:r w:rsidR="00987FE8">
        <w:rPr>
          <w:i w:val="0"/>
          <w:iCs w:val="0"/>
        </w:rPr>
        <w:t>5</w:t>
      </w:r>
      <w:r w:rsidRPr="007F73B1">
        <w:rPr>
          <w:i w:val="0"/>
          <w:iCs w:val="0"/>
        </w:rPr>
        <w:t xml:space="preserve"> cities (4</w:t>
      </w:r>
      <w:r w:rsidR="00987FE8">
        <w:rPr>
          <w:i w:val="0"/>
          <w:iCs w:val="0"/>
        </w:rPr>
        <w:t>7</w:t>
      </w:r>
      <w:r w:rsidRPr="007F73B1">
        <w:rPr>
          <w:i w:val="0"/>
          <w:iCs w:val="0"/>
        </w:rPr>
        <w:t xml:space="preserve">%). </w:t>
      </w:r>
      <w:r w:rsidRPr="007F73B1">
        <w:rPr>
          <w:i w:val="0"/>
          <w:iCs w:val="0"/>
          <w:color w:val="000000"/>
        </w:rPr>
        <w:t xml:space="preserve">Finally, </w:t>
      </w:r>
      <w:r w:rsidRPr="007F73B1">
        <w:rPr>
          <w:i w:val="0"/>
          <w:iCs w:val="0"/>
        </w:rPr>
        <w:t xml:space="preserve">we translated the C40 policy targets to the NDVI scale, linking our natural space exposure assessment to the exposure-response functions found in the health literature. The </w:t>
      </w:r>
      <w:proofErr w:type="gramStart"/>
      <w:r w:rsidRPr="007F73B1">
        <w:rPr>
          <w:i w:val="0"/>
          <w:iCs w:val="0"/>
        </w:rPr>
        <w:t>city-specific</w:t>
      </w:r>
      <w:proofErr w:type="gramEnd"/>
      <w:r w:rsidRPr="007F73B1">
        <w:rPr>
          <w:i w:val="0"/>
          <w:iCs w:val="0"/>
        </w:rPr>
        <w:t xml:space="preserve"> equivalent NDVI value to </w:t>
      </w:r>
      <w:r w:rsidR="00B43A52">
        <w:rPr>
          <w:i w:val="0"/>
          <w:iCs w:val="0"/>
        </w:rPr>
        <w:t>meet</w:t>
      </w:r>
      <w:r w:rsidRPr="007F73B1">
        <w:rPr>
          <w:i w:val="0"/>
          <w:iCs w:val="0"/>
        </w:rPr>
        <w:t xml:space="preserve"> the </w:t>
      </w:r>
      <w:r w:rsidR="00B43A52" w:rsidRPr="007F73B1">
        <w:rPr>
          <w:i w:val="0"/>
          <w:iCs w:val="0"/>
        </w:rPr>
        <w:t xml:space="preserve">Quality Total Cover </w:t>
      </w:r>
      <w:r w:rsidRPr="007F73B1">
        <w:rPr>
          <w:i w:val="0"/>
          <w:iCs w:val="0"/>
        </w:rPr>
        <w:t xml:space="preserve">target ranged from </w:t>
      </w:r>
      <w:r w:rsidRPr="00B43A52">
        <w:rPr>
          <w:i w:val="0"/>
          <w:iCs w:val="0"/>
        </w:rPr>
        <w:t>0.</w:t>
      </w:r>
      <w:r w:rsidR="00B43A52">
        <w:rPr>
          <w:i w:val="0"/>
          <w:iCs w:val="0"/>
        </w:rPr>
        <w:t>352</w:t>
      </w:r>
      <w:r w:rsidRPr="00B43A52">
        <w:rPr>
          <w:i w:val="0"/>
          <w:iCs w:val="0"/>
        </w:rPr>
        <w:t xml:space="preserve"> to 0.</w:t>
      </w:r>
      <w:r w:rsidR="00B43A52">
        <w:rPr>
          <w:i w:val="0"/>
          <w:iCs w:val="0"/>
        </w:rPr>
        <w:t>565</w:t>
      </w:r>
      <w:r w:rsidRPr="007F73B1">
        <w:rPr>
          <w:i w:val="0"/>
          <w:iCs w:val="0"/>
        </w:rPr>
        <w:t xml:space="preserve"> and from</w:t>
      </w:r>
      <w:r w:rsidR="00B43A52">
        <w:rPr>
          <w:i w:val="0"/>
          <w:iCs w:val="0"/>
        </w:rPr>
        <w:t xml:space="preserve"> the natural space NDVI value </w:t>
      </w:r>
      <w:r w:rsidR="00B43A52" w:rsidRPr="007F73B1">
        <w:rPr>
          <w:i w:val="0"/>
          <w:iCs w:val="0"/>
        </w:rPr>
        <w:t xml:space="preserve">for </w:t>
      </w:r>
      <w:r w:rsidR="00B43A52">
        <w:rPr>
          <w:i w:val="0"/>
          <w:iCs w:val="0"/>
        </w:rPr>
        <w:t xml:space="preserve">the </w:t>
      </w:r>
      <w:r w:rsidR="00B43A52" w:rsidRPr="007F73B1">
        <w:rPr>
          <w:i w:val="0"/>
          <w:iCs w:val="0"/>
        </w:rPr>
        <w:t>Equitable Spatial</w:t>
      </w:r>
      <w:r w:rsidR="00B43A52">
        <w:rPr>
          <w:i w:val="0"/>
          <w:iCs w:val="0"/>
        </w:rPr>
        <w:t xml:space="preserve"> Distribution target ranged </w:t>
      </w:r>
      <w:r w:rsidRPr="00B43A52">
        <w:rPr>
          <w:i w:val="0"/>
          <w:iCs w:val="0"/>
        </w:rPr>
        <w:t>0.</w:t>
      </w:r>
      <w:r w:rsidR="00B43A52">
        <w:rPr>
          <w:i w:val="0"/>
          <w:iCs w:val="0"/>
        </w:rPr>
        <w:t>498</w:t>
      </w:r>
      <w:r w:rsidRPr="00B43A52">
        <w:rPr>
          <w:i w:val="0"/>
          <w:iCs w:val="0"/>
        </w:rPr>
        <w:t xml:space="preserve"> to 0.</w:t>
      </w:r>
      <w:r w:rsidR="00B43A52">
        <w:rPr>
          <w:i w:val="0"/>
          <w:iCs w:val="0"/>
        </w:rPr>
        <w:t>767</w:t>
      </w:r>
      <w:r w:rsidRPr="007F73B1">
        <w:rPr>
          <w:i w:val="0"/>
          <w:iCs w:val="0"/>
        </w:rPr>
        <w:t xml:space="preserve">. </w:t>
      </w:r>
      <w:r>
        <w:rPr>
          <w:i w:val="0"/>
          <w:iCs w:val="0"/>
        </w:rPr>
        <w:t xml:space="preserve">The translations we provide can be used to quantify the health gains from expanding urban nature. </w:t>
      </w:r>
    </w:p>
    <w:p w14:paraId="102CD6D8" w14:textId="77777777" w:rsidR="007F0608" w:rsidRPr="00CF2819" w:rsidRDefault="007F0608" w:rsidP="00AA6008"/>
    <w:p w14:paraId="5795C84B" w14:textId="7349DB42" w:rsidR="00AA6008" w:rsidRDefault="007F0608" w:rsidP="00AA6008">
      <w:pPr>
        <w:ind w:firstLine="720"/>
      </w:pPr>
      <w:r>
        <w:t xml:space="preserve">While a translation between the C40 targets and NDVI is needed to assess health benefits of these goals, the NDVI metric is not without its limitations. First, NDVI relies solely on the greenness of an area, meaning it has no insight into the accessibility or quality of that space, which is relevant for health benefits. Public parks and private golf courses are not differentiated by the satellite. That said, there is some evidence to suggest that even just viewing green and blue spaces can have positive health benefits, such as reducing stress and anxiety and increasing productivity </w:t>
      </w:r>
      <w:r>
        <w:fldChar w:fldCharType="begin"/>
      </w:r>
      <w:r>
        <w:instrText xml:space="preserve"> ADDIN ZOTERO_ITEM CSL_CITATION {"citationID":"72ftI5Cs","properties":{"formattedCitation":"(Kaplan, 1993; Stephen Kaplan &amp; Rachel Kaplan, 1989)","plainCitation":"(Kaplan, 1993; Stephen Kaplan &amp; Rachel Kaplan, 1989)","noteIndex":0},"citationItems":[{"id":252,"uris":["http://zotero.org/users/10202395/items/XN67KLE5"],"itemData":{"id":252,"type":"article-journal","abstract":"The well-being of the workforce is clearly a matter of concern to the employer. Such concern translates to considerable costs in the form of fringe benefit packages, health promotion programs, ergonomics, and other ways to reduce absence and enhance health and satisfaction. Despite such efforts, however, one way to address well-being that entails relatively low costs has been largely ignored in the work context. Proximity and availability of the natural environment can foster many desired outcomes, even if the employee does not spend a great amount of time in the natural setting. A theoretical framework is presented that helps explain why even the view from the window can have a positive impact with respect to well-being. Results from two studies offer some substantiation. Further research on the role of nature in the workplace is essential; however, decisions to provide health promoting programs and to enhance fringe benefit packages have not been offered as a direct consequence of empirical verification. While providing windows at work may not be a simple matter, other ways to increase contact with vegetation may provide a low-cost, high-gain approach to employee well-being and effectiveness.","ISSN":"0169-2046","language":"en_US","license":"IndexNoFollow","note":"Accepted: 2006-04-10T15:34:21Z\npublisher: Elsevier","source":"deepblue.lib.umich.edu","title":"The role of nature in the context of the workplace","URL":"http://deepblue.lib.umich.edu/handle/2027.42/30542","author":[{"family":"Kaplan","given":"Rachel"}],"accessed":{"date-parts":[["2022",9,29]]},"issued":{"date-parts":[["1993",10]]}}},{"id":251,"uris":["http://zotero.org/users/10202395/items/FE5YZTBF"],"itemData":{"id":251,"type":"book","publisher":"Cambridge University Press","title":"The Experience of Nature: A psychological perspective","author":[{"literal":"Stephen Kaplan"},{"literal":"Rachel Kaplan"}],"issued":{"date-parts":[["1989"]]}}}],"schema":"https://github.com/citation-style-language/schema/raw/master/csl-citation.json"} </w:instrText>
      </w:r>
      <w:r>
        <w:fldChar w:fldCharType="separate"/>
      </w:r>
      <w:r>
        <w:rPr>
          <w:noProof/>
        </w:rPr>
        <w:t>(Kaplan, 1993; Stephen Kaplan &amp; Rachel Kaplan, 1989)</w:t>
      </w:r>
      <w:r>
        <w:fldChar w:fldCharType="end"/>
      </w:r>
      <w:r>
        <w:t>.</w:t>
      </w:r>
      <w:r w:rsidRPr="00E2611E">
        <w:rPr>
          <w:color w:val="00B0F0"/>
        </w:rPr>
        <w:t xml:space="preserve"> </w:t>
      </w:r>
      <w:r>
        <w:t>Second, there may be forms of nature</w:t>
      </w:r>
      <w:del w:id="9" w:author="Kinney, Patrick" w:date="2023-10-16T18:04:00Z">
        <w:r w:rsidDel="0087469D">
          <w:delText>,</w:delText>
        </w:r>
      </w:del>
      <w:r>
        <w:t xml:space="preserve"> that</w:t>
      </w:r>
      <w:ins w:id="10" w:author="Kinney, Patrick" w:date="2023-10-16T18:04:00Z">
        <w:r w:rsidR="0087469D">
          <w:t>,</w:t>
        </w:r>
      </w:ins>
      <w:r>
        <w:t xml:space="preserve"> though neither blue nor green, present many of the same benefits as greenspace. For example, desert climates might feature sandy or rocky terrain that can be used for exercise, </w:t>
      </w:r>
      <w:r w:rsidRPr="00C86AD7">
        <w:t xml:space="preserve">provide </w:t>
      </w:r>
      <w:r>
        <w:t>a place to gather with friends and family, and offer natural beauty. A 2022 review of natural spaces outside the “green” and “blue” paradigm looked at landscapes dominated by snow and ice, deserts, and caves and found some evidence that there are health benefits from these environments, which are not well-represented by NDVI</w:t>
      </w:r>
      <w:r w:rsidRPr="006C2FDE">
        <w:t xml:space="preserve"> </w:t>
      </w:r>
      <w:r w:rsidRPr="006C2FDE">
        <w:fldChar w:fldCharType="begin"/>
      </w:r>
      <w:r w:rsidRPr="006C2FDE">
        <w:instrText xml:space="preserve"> ADDIN ZOTERO_ITEM CSL_CITATION {"citationID":"arDr1T0p","properties":{"formattedCitation":"(Li et al., 2023)","plainCitation":"(Li et al., 2023)","noteIndex":0},"citationItems":[{"id":518,"uris":["http://zotero.org/users/10202395/items/XJAW8N4E"],"itemData":{"id":518,"type":"article-journal","abstract":"Numerous studies have highlighted the physical and mental health benefits of contact with nature, typically in landscapes characterized by plants (i.e., “greenspace”) and water (i.e., “bluespace”). However, natural landscapes are not always green or blue, and the effects of other landscapes are worth attention. This narrative review attempts to overcome this limitation of past research. Rather than focusing on colors, we propose that natural landscapes are composed of at least one of three components: (1) plants (e.g., trees, flowering plants, grasses, sedges, mosses, ferns, and algae), (2) water (e.g., rivers, canals, lakes, and oceans), and/or (3) rocks and minerals, including soil. Landscapes not dominated by plants or liquid-state water include those with abundant solid-state water (e.g., polar spaces) and rocks or minerals (e.g., deserts and caves). Possible health benefits of solid-state water or rock/mineral dominated landscapes include both shorter-term (e.g., viewing images) and longer-term (e.g., living in these landscapes) exposure durations. Reported benefits span improved emotional and mental states and medical treatment resources for respiratory conditions and allergies. Mechanisms underlying the health benefits of exposure consist of commonly discussed theories in the “greenspace” and “bluespace” literature (i.e., instoration and restoration) as well as less discussed pathways in that literature (i.e., post-traumatic growth, self-determination, supportive environment theory, and place attachment). This is the first review to draw attention to the potential salutogenic value of natural landscapes beyond “greenspace” and “bluespace.” It is also among the first to highlight the limitations and confusion that result from classifying natural landscapes using color. Since the extant literature on natural landscapes - beyond those with abundant plants or liquid-state water - is limited in regard to quantity and quality, additional research is needed to understand their restorative potential and therapeutic possibilities.","container-title":"Science of The Total Environment","DOI":"10.1016/j.scitotenv.2022.159292","ISSN":"0048-9697","journalAbbreviation":"Science of The Total Environment","language":"en","page":"159292","source":"ScienceDirect","title":"Beyond “bluespace” and “greenspace”: A narrative review of possible health benefits from exposure to other natural landscapes","title-short":"Beyond “bluespace” and “greenspace”","volume":"856","author":[{"family":"Li","given":"Hansen"},{"family":"Browning","given":"Matthew H. E. M."},{"family":"Rigolon","given":"Alessandro"},{"family":"Larson","given":"Lincoln R."},{"family":"Taff","given":"Derrick"},{"family":"Labib","given":"S. M."},{"family":"Benfield","given":"Jacob"},{"family":"Yuan","given":"Shuai"},{"family":"McAnirlin","given":"Olivia"},{"family":"Hatami","given":"Nazanin"},{"family":"Kahn","given":"Peter H."}],"issued":{"date-parts":[["2023",1,15]]}}}],"schema":"https://github.com/citation-style-language/schema/raw/master/csl-citation.json"} </w:instrText>
      </w:r>
      <w:r w:rsidRPr="006C2FDE">
        <w:fldChar w:fldCharType="separate"/>
      </w:r>
      <w:r w:rsidRPr="006C2FDE">
        <w:rPr>
          <w:noProof/>
        </w:rPr>
        <w:t>(Li et al., 2023)</w:t>
      </w:r>
      <w:r w:rsidRPr="006C2FDE">
        <w:fldChar w:fldCharType="end"/>
      </w:r>
      <w:r w:rsidRPr="006C2FDE">
        <w:t xml:space="preserve">. </w:t>
      </w:r>
      <w:r>
        <w:t>While NDVI is an imperfect measure, it represents the best available science for quantifying greenspace globally.</w:t>
      </w:r>
    </w:p>
    <w:p w14:paraId="43F69E28" w14:textId="77777777" w:rsidR="00AA6008" w:rsidRDefault="00AA6008" w:rsidP="00AA6008"/>
    <w:p w14:paraId="23173F47" w14:textId="090D963E" w:rsidR="007F0608" w:rsidRDefault="007F0608" w:rsidP="00AA6008">
      <w:pPr>
        <w:ind w:firstLine="720"/>
      </w:pPr>
      <w:r>
        <w:t xml:space="preserve">Beyond NDVI as a metric, there are limitations in our construction of ideal levels of urban natural space. While using the targets set by the C40 cities themselves is </w:t>
      </w:r>
      <w:r w:rsidR="007533F5">
        <w:t xml:space="preserve">valuable </w:t>
      </w:r>
      <w:r>
        <w:t xml:space="preserve">for political buy-in, there are some concerns about their appropriateness for such a geographically diverse group of cities. For some, achieving 30-40% green urban area may not be the best standard, or even feasible. For cities with desert climates, such as Phoenix or Dubai, maintaining 30% green area would require high water usages that could be damaging to the environment and </w:t>
      </w:r>
      <w:r>
        <w:lastRenderedPageBreak/>
        <w:t xml:space="preserve">health. Additionally, efforts to increase greenspace should be careful to protect disadvantaged communities. Policies to expand urban nature often do so where land is cheapest, leading to  “green gentrification,” or increased property values where new parks and greenways are added </w:t>
      </w:r>
      <w:r>
        <w:fldChar w:fldCharType="begin"/>
      </w:r>
      <w:r>
        <w:instrText xml:space="preserve"> ADDIN ZOTERO_ITEM CSL_CITATION {"citationID":"2sp5fMUR","properties":{"formattedCitation":"(Wolch et al., 2014)","plainCitation":"(Wolch et al., 2014)","noteIndex":0},"citationItems":[{"id":526,"uris":["http://zotero.org/users/10202395/items/J7CLQ72J"],"itemData":{"id":526,"type":"article-journal","container-title":"Landscape and Urban Planning","DOI":"10.1016/j.landurbplan.2014.01.017","ISSN":"01692046","journalAbbreviation":"Landscape and Urban Planning","language":"en","page":"234-244","source":"DOI.org (Crossref)","title":"Urban green space, public health, and environmental justice: The challenge of making cities ‘just green enough’","title-short":"Urban green space, public health, and environmental justice","volume":"125","author":[{"family":"Wolch","given":"Jennifer R."},{"family":"Byrne","given":"Jason"},{"family":"Newell","given":"Joshua P."}],"issued":{"date-parts":[["2014",5]]}}}],"schema":"https://github.com/citation-style-language/schema/raw/master/csl-citation.json"} </w:instrText>
      </w:r>
      <w:r>
        <w:fldChar w:fldCharType="separate"/>
      </w:r>
      <w:r>
        <w:rPr>
          <w:noProof/>
        </w:rPr>
        <w:t>(Wolch et al., 2014)</w:t>
      </w:r>
      <w:r>
        <w:fldChar w:fldCharType="end"/>
      </w:r>
      <w:r>
        <w:t xml:space="preserve">. Further, the Equitable Spatial Distribution target does not capture </w:t>
      </w:r>
      <w:r w:rsidRPr="003A2B7C">
        <w:t>who</w:t>
      </w:r>
      <w:r>
        <w:t xml:space="preserve"> has access to urban nature; the 70% that have access may or may not fairly represent the larger population. Lastly, existing methods for combining green and blue space are limited </w:t>
      </w:r>
      <w:r>
        <w:fldChar w:fldCharType="begin"/>
      </w:r>
      <w:r>
        <w:instrText xml:space="preserve"> ADDIN ZOTERO_ITEM CSL_CITATION {"citationID":"wyDrgWin","properties":{"formattedCitation":"(Mizen et al., 2019)","plainCitation":"(Mizen et al., 2019)","noteIndex":0},"citationItems":[{"id":527,"uris":["http://zotero.org/users/10202395/items/YH6BS6NQ"],"itemData":{"id":527,"type":"article-journal","abstract":"Introduction Studies suggest that access and exposure to green-blue spaces (GBS) have beneficial impacts on mental health. However, the evidence base is limited with respect to longitudinal studies. The main aim of this longitudinal, population-wide, record-linked natural experiment, is to model the daily lived experience by linking GBS accessibility indices, residential GBS exposure and health data; to enable quantification of the impact of GBS on well-being and common mental health disorders, for a national population.\nMethods and analysis This research will estimate the impact of neighbourhood GBS access, GBS exposure and visits to GBS on the risk of common mental health conditions and the opportunity for promoting subjective well-being (SWB); both key priorities for public health. We will use a Geographic Information System (GIS) to create quarterly household GBS accessibility indices and GBS exposure using digital map and satellite data for 1.4 million homes in Wales, UK (2008–2018). We will link the GBS accessibility indices and GBS exposures to individual-level mental health outcomes for 1.7 million people with general practitioner (GP) data and data from the National Survey for Wales (n=~12 000) on well-being in the Secure Anonymised Information Linkage (SAIL) Databank. We will examine if these associations are modified by multiple sociophysical variables, migration and socioeconomic disadvantage. Subgroup analyses will examine associations by different types of GBS. This longitudinal study will be augmented by cross-sectional research using survey data on self-reported visits to GBS and SWB.\nEthics and dissemination All data will be anonymised and linked within the privacy protecting SAIL Databank. We will be using anonymised data and therefore we are exempt from National Research Ethics Committee (NREC). An Information Governance Review Panel (IGRP) application (Project ID: 0562) to link these data has been approved.The research programme will be undertaken in close collaboration with public/patient involvement groups. A multistrategy programme of dissemination is planned with the academic community, policy-makers, practitioners and the public.","container-title":"BMJ Open","DOI":"10.1136/bmjopen-2018-027289","ISSN":"2044-6055, 2044-6055","issue":"4","language":"en","license":"© Author(s) (or their employer(s)) 2019. Re-use permitted under CC BY. Published by BMJ.. This is an open access article distributed in accordance with the Creative Commons Attribution 4.0 Unported (CC BY 4.0) license, which permits others to copy, redistribute, remix, transform and build upon this work for any purpose, provided the original work is properly cited, a link to the licence is given, and indication of whether changes were made. See: https://creativecommons.org/licenses/by/4.0/.","note":"publisher: British Medical Journal Publishing Group\nsection: Public health\nPMID: 31005938","page":"e027289","source":"bmjopen.bmj.com","title":"Longitudinal access and exposure to green-blue spaces and individual-level mental health and well-being: protocol for a longitudinal, population-wide record-linked natural experiment","title-short":"Longitudinal access and exposure to green-blue spaces and individual-level mental health and well-being","volume":"9","author":[{"family":"Mizen","given":"Amy"},{"family":"Song","given":"Jiao"},{"family":"Fry","given":"Richard"},{"family":"Akbari","given":"Ashley"},{"family":"Berridge","given":"Damon"},{"family":"Parker","given":"Sarah C."},{"family":"Johnson","given":"Rhodri"},{"family":"Lovell","given":"Rebecca"},{"family":"Lyons","given":"Ronan A."},{"family":"Nieuwenhuijsen","given":"Mark"},{"family":"Stratton","given":"Gareth"},{"family":"Wheeler","given":"Benedict W."},{"family":"White","given":"James"},{"family":"White","given":"Mathew"},{"family":"Rodgers","given":"Sarah E."}],"issued":{"date-parts":[["2019",4,1]]}}}],"schema":"https://github.com/citation-style-language/schema/raw/master/csl-citation.json"} </w:instrText>
      </w:r>
      <w:r>
        <w:fldChar w:fldCharType="separate"/>
      </w:r>
      <w:r>
        <w:rPr>
          <w:noProof/>
        </w:rPr>
        <w:t>(Mizen et al., 2019)</w:t>
      </w:r>
      <w:r>
        <w:fldChar w:fldCharType="end"/>
      </w:r>
      <w:r>
        <w:t>. In this paper, we have developed a NDVI plus water</w:t>
      </w:r>
      <w:r w:rsidDel="004E7277">
        <w:t xml:space="preserve"> </w:t>
      </w:r>
      <w:r>
        <w:t>metric to allow for the inclusion of water, by assigning in the highest value of NDVI, 1. While there is evidence to suggest that exposure to blue space provides similar benefits to that of greenspace, the relative strength of this relationship is unknown.</w:t>
      </w:r>
    </w:p>
    <w:p w14:paraId="4DE34402" w14:textId="77777777" w:rsidR="007F0608" w:rsidRPr="00024B5A" w:rsidRDefault="007F0608" w:rsidP="00AA6008"/>
    <w:p w14:paraId="22B4E9EE" w14:textId="06671508" w:rsidR="007F0608" w:rsidRDefault="007F0608" w:rsidP="000202C8">
      <w:pPr>
        <w:ind w:firstLine="720"/>
      </w:pPr>
      <w:r>
        <w:t xml:space="preserve">Furthermore, there are some limitations to our method of translating the C40 targets into NDVI terms. First, we used the greenest pixel from 2020 to measure greenspace as our study population of cities have very different seasons, following methods from previous works  </w:t>
      </w:r>
      <w:r w:rsidRPr="00D24A8D">
        <w:fldChar w:fldCharType="begin"/>
      </w:r>
      <w:r>
        <w:instrText xml:space="preserve"> ADDIN ZOTERO_ITEM CSL_CITATION {"citationID":"1KR6d4XM","properties":{"formattedCitation":"(Corbane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Pr="00D24A8D">
        <w:fldChar w:fldCharType="separate"/>
      </w:r>
      <w:r w:rsidRPr="00D24A8D">
        <w:t>(Corbane et al., 2020; C. Huang et al., 2021; Lindsay et al., 2022; Pericak et al., 2018; Sonia et al., 2022; You et al., 2021)</w:t>
      </w:r>
      <w:r w:rsidRPr="00D24A8D">
        <w:fldChar w:fldCharType="end"/>
      </w:r>
      <w:r>
        <w:t xml:space="preserve">. However, this decision could exaggerate the greenness of a city, though this overestimation is likely non-differential across cities. Our city-wide estimates of NDVI were consistently higher than the 1km population-weighted peak NDVI values reported for 2020 in a recent study of 1,000 global cities </w:t>
      </w:r>
      <w:r>
        <w:fldChar w:fldCharType="begin"/>
      </w:r>
      <w:r>
        <w:instrText xml:space="preserve"> ADDIN ZOTERO_ITEM CSL_CITATION {"citationID":"fO0xDcJ5","properties":{"formattedCitation":"(Stowell et al., 2023)","plainCitation":"(Stowell et al., 2023)","noteIndex":0},"citationItems":[{"id":531,"uris":["http://zotero.org/users/10202395/items/RZPEK479"],"itemData":{"id":531,"type":"article-journal","container-title":"Data in Brief","DOI":"10.1016/j.dib.2023.109140","ISSN":"23523409","journalAbbreviation":"Data in Brief","language":"en","page":"109140","source":"DOI.org (Crossref)","title":"Development of a global urban greenness indicator dataset for 1,000+ cities","volume":"48","author":[{"family":"Stowell","given":"Jennifer D."},{"family":"Ngo","given":"Catherine"},{"family":"Jimenez","given":"Marcia Pescador"},{"family":"Kinney","given":"Patrick L."},{"family":"James","given":"Peter"}],"issued":{"date-parts":[["2023",6]]}}}],"schema":"https://github.com/citation-style-language/schema/raw/master/csl-citation.json"} </w:instrText>
      </w:r>
      <w:r>
        <w:fldChar w:fldCharType="separate"/>
      </w:r>
      <w:r>
        <w:rPr>
          <w:noProof/>
        </w:rPr>
        <w:t>(Stowell et al., 2023)</w:t>
      </w:r>
      <w:r>
        <w:fldChar w:fldCharType="end"/>
      </w:r>
      <w:r>
        <w:t>, with a mean difference of .</w:t>
      </w:r>
      <w:r w:rsidR="00F41C4B">
        <w:t>19</w:t>
      </w:r>
      <w:r>
        <w:t xml:space="preserve"> and standard deviation of .0</w:t>
      </w:r>
      <w:r w:rsidR="00F41C4B">
        <w:t>5</w:t>
      </w:r>
      <w:r>
        <w:t>). However, our estimates had a strong correlation of 0.9</w:t>
      </w:r>
      <w:r w:rsidR="00F41C4B">
        <w:t>1</w:t>
      </w:r>
      <w:r>
        <w:t xml:space="preserve"> with the Stowell et. al measure, despite the difference in resolution and population weights. Second, we have used a 1,000m buffer to approximate a 15-minute walk for the Equitable Spatial Distribution target. This may ignore some realities on the ground that impede or facilitate mobility, for example the absence or existence of sidewalks, streetlights and other infrastructure that </w:t>
      </w:r>
      <w:r w:rsidR="00750246">
        <w:t>a</w:t>
      </w:r>
      <w:r>
        <w:t xml:space="preserve">ffects walkability. Third, while we were able to achieve good prediction from our Quality Total Cover regression models, </w:t>
      </w:r>
      <w:r w:rsidR="00B222CC">
        <w:t>some of the</w:t>
      </w:r>
      <w:r>
        <w:t xml:space="preserve"> Equitable Spatial Distribution models</w:t>
      </w:r>
      <w:r w:rsidR="00B222CC">
        <w:t xml:space="preserve"> had R</w:t>
      </w:r>
      <w:r w:rsidR="00B222CC">
        <w:rPr>
          <w:vertAlign w:val="superscript"/>
        </w:rPr>
        <w:t xml:space="preserve">2 </w:t>
      </w:r>
      <w:r w:rsidR="00B222CC">
        <w:t>values under 0.5</w:t>
      </w:r>
      <w:r>
        <w:t>, which could affect the accuracy of our NDVI values for that target. Despite these limitations, we provide a strong framework for converting area-</w:t>
      </w:r>
      <w:r w:rsidR="005C47CF">
        <w:t xml:space="preserve"> and access-</w:t>
      </w:r>
      <w:r>
        <w:t xml:space="preserve">based urban policies into NDVI, facilitating the estimation of health gains from such policies. </w:t>
      </w:r>
    </w:p>
    <w:p w14:paraId="117F03D7" w14:textId="77777777" w:rsidR="007F0608" w:rsidRDefault="007F0608" w:rsidP="000202C8">
      <w:pPr>
        <w:rPr>
          <w:b/>
          <w:bCs/>
        </w:rPr>
      </w:pPr>
    </w:p>
    <w:p w14:paraId="50C3014F" w14:textId="572D887C" w:rsidR="007F0608" w:rsidRPr="005F110B" w:rsidRDefault="007F0608" w:rsidP="000202C8">
      <w:pPr>
        <w:ind w:firstLine="720"/>
        <w:rPr>
          <w:i/>
          <w:iCs/>
        </w:rPr>
      </w:pPr>
      <w:r>
        <w:t xml:space="preserve">Our work provides a pathway to assess the health benefits of urban nature policies, though </w:t>
      </w:r>
      <w:r w:rsidR="005D4D1B">
        <w:t>further</w:t>
      </w:r>
      <w:r>
        <w:t xml:space="preserve"> work is needed in a few key areas. </w:t>
      </w:r>
      <w:r w:rsidRPr="005F110B">
        <w:t>Methods for combining green and blue space are lacking. This is in part due to inconsistencies in the way that blue space has been operationalized in health literature</w:t>
      </w:r>
      <w:r>
        <w:t xml:space="preserve"> </w:t>
      </w:r>
      <w:r>
        <w:rPr>
          <w:i/>
          <w:iCs/>
        </w:rPr>
        <w:fldChar w:fldCharType="begin"/>
      </w:r>
      <w:r>
        <w:instrText xml:space="preserve"> ADDIN ZOTERO_ITEM CSL_CITATION {"citationID":"OY0C66ar","properties":{"formattedCitation":"(Georgiou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i/>
          <w:iCs/>
        </w:rPr>
        <w:fldChar w:fldCharType="separate"/>
      </w:r>
      <w:r>
        <w:rPr>
          <w:noProof/>
        </w:rPr>
        <w:t>(Georgiou et al., 2021)</w:t>
      </w:r>
      <w:r>
        <w:rPr>
          <w:i/>
          <w:iCs/>
        </w:rPr>
        <w:fldChar w:fldCharType="end"/>
      </w:r>
      <w:r w:rsidRPr="005F110B">
        <w:t xml:space="preserve">. Further research to quantify the effect of urban blue space on health outcomes as well as innovation in jointly capturing the health impact of access to urban natural space </w:t>
      </w:r>
      <w:r>
        <w:t xml:space="preserve">is needed to </w:t>
      </w:r>
      <w:r w:rsidRPr="005F110B">
        <w:t xml:space="preserve">provide better information to urban planner and policy makers. Furthermore, while we were able to model the relationship between the amount of greenspace and NDVI, regression models did not capture the relationship between the access-based target and our </w:t>
      </w:r>
      <w:r>
        <w:t>NDVI plus water</w:t>
      </w:r>
      <w:r w:rsidRPr="005F110B" w:rsidDel="004E7277">
        <w:t xml:space="preserve"> </w:t>
      </w:r>
      <w:r w:rsidRPr="005F110B">
        <w:t>metric. Additional methods for converting access-based measures into NDVI terms would help to quantify the associated health benefits of such policy aims. Lastly, in this paper we focus on C40 cities, however this work could be expanded to global urban areas more broadly.</w:t>
      </w:r>
      <w:r>
        <w:t xml:space="preserve"> These advances could help ensure policymakers have the tools and information needed to advocate for future natural space goals.</w:t>
      </w:r>
    </w:p>
    <w:p w14:paraId="641601FF" w14:textId="77777777" w:rsidR="007F0608" w:rsidRPr="005F110B" w:rsidRDefault="007F0608" w:rsidP="000202C8">
      <w:pPr>
        <w:rPr>
          <w:i/>
          <w:iCs/>
        </w:rPr>
      </w:pPr>
    </w:p>
    <w:p w14:paraId="29C4C5D3" w14:textId="3B36C330" w:rsidR="00E3685B" w:rsidRPr="00554585" w:rsidRDefault="007F0608" w:rsidP="00554585">
      <w:pPr>
        <w:ind w:firstLine="720"/>
        <w:rPr>
          <w:i/>
          <w:iCs/>
        </w:rPr>
      </w:pPr>
      <w:r w:rsidRPr="005F110B">
        <w:t xml:space="preserve">In this paper, we translate C40’s Urban Nature Declaration targets into NDVI terms, providing a path to estimate the health, and subsequent economic, benefits that could be achieved </w:t>
      </w:r>
      <w:r w:rsidRPr="005F110B">
        <w:lastRenderedPageBreak/>
        <w:t>by meeting these targets. These analyses could be used to support urban planning, or climate policy with green-space co-benefits. The specific conversions created in this work are made for the 96 C40 member cities, representing diverse cultural, political, and climatic contexts. These conversions</w:t>
      </w:r>
      <w:r>
        <w:t xml:space="preserve"> could be applied to a health impact assessment of the achieving the targets set by the Urban Nature Declaration. This could provide useful information for C40 cities municipal decision makers and increase political will for expanding urban natural space.</w:t>
      </w:r>
    </w:p>
    <w:p w14:paraId="6729217B" w14:textId="02598ED9" w:rsidR="007F0608" w:rsidRPr="00AF0E50" w:rsidRDefault="00000000" w:rsidP="00AF0E50">
      <w:pPr>
        <w:pStyle w:val="Heading1"/>
        <w:rPr>
          <w:rStyle w:val="Hyperlink"/>
          <w:b w:val="0"/>
          <w:bCs w:val="0"/>
          <w:i/>
          <w:iCs/>
          <w:sz w:val="24"/>
          <w:szCs w:val="24"/>
        </w:rPr>
      </w:pPr>
      <w:hyperlink r:id="rId21" w:anchor="acknowledgments" w:history="1">
        <w:r w:rsidR="007F0608" w:rsidRPr="00AF0E50">
          <w:rPr>
            <w:rStyle w:val="Hyperlink"/>
            <w:b w:val="0"/>
            <w:bCs w:val="0"/>
            <w:i/>
            <w:iCs/>
            <w:sz w:val="24"/>
            <w:szCs w:val="24"/>
          </w:rPr>
          <w:t>Acknowledgments and Data Availability Statement</w:t>
        </w:r>
      </w:hyperlink>
      <w:r w:rsidR="00AF0E50" w:rsidRPr="00AF0E50">
        <w:rPr>
          <w:rStyle w:val="Hyperlink"/>
          <w:b w:val="0"/>
          <w:bCs w:val="0"/>
          <w:i/>
          <w:iCs/>
          <w:sz w:val="24"/>
          <w:szCs w:val="24"/>
        </w:rPr>
        <w:t>:</w:t>
      </w:r>
    </w:p>
    <w:p w14:paraId="584ABDDF" w14:textId="77777777" w:rsidR="007F0608" w:rsidRPr="00AA7BEB" w:rsidRDefault="007F0608" w:rsidP="007F0608">
      <w:pPr>
        <w:pStyle w:val="NormalWeb"/>
        <w:shd w:val="clear" w:color="auto" w:fill="FFFFFF"/>
        <w:spacing w:before="150" w:after="150"/>
        <w:rPr>
          <w:rStyle w:val="Hyperlink"/>
          <w:color w:val="000000" w:themeColor="text1"/>
          <w:kern w:val="36"/>
          <w:u w:val="none"/>
        </w:rPr>
      </w:pPr>
      <w:r w:rsidRPr="00AA7BEB">
        <w:rPr>
          <w:rStyle w:val="Hyperlink"/>
          <w:color w:val="000000" w:themeColor="text1"/>
          <w:kern w:val="36"/>
          <w:u w:val="none"/>
        </w:rPr>
        <w:t xml:space="preserve">This work is funded by the </w:t>
      </w:r>
      <w:proofErr w:type="spellStart"/>
      <w:r w:rsidRPr="00AA7BEB">
        <w:rPr>
          <w:rStyle w:val="Hyperlink"/>
          <w:color w:val="000000" w:themeColor="text1"/>
          <w:kern w:val="36"/>
          <w:u w:val="none"/>
        </w:rPr>
        <w:t>Wellcome</w:t>
      </w:r>
      <w:proofErr w:type="spellEnd"/>
      <w:r w:rsidRPr="00AA7BEB">
        <w:rPr>
          <w:rStyle w:val="Hyperlink"/>
          <w:color w:val="000000" w:themeColor="text1"/>
          <w:kern w:val="36"/>
          <w:u w:val="none"/>
        </w:rPr>
        <w:t xml:space="preserve"> Trust (grant no: 216075/Z/19/Z) and The George Washington University Milken Institute of Public Health. We appreciate helpful discussions with the C40 Cities Air Quality and Co-benefits teams.</w:t>
      </w:r>
    </w:p>
    <w:p w14:paraId="4662ED8D" w14:textId="067F77BC" w:rsidR="007F0608" w:rsidRPr="00AA7BEB" w:rsidRDefault="00343AFC" w:rsidP="007F0608">
      <w:pPr>
        <w:rPr>
          <w:rStyle w:val="Hyperlink"/>
          <w:color w:val="000000" w:themeColor="text1"/>
          <w:kern w:val="36"/>
          <w:u w:val="none"/>
        </w:rPr>
      </w:pPr>
      <w:r>
        <w:rPr>
          <w:rStyle w:val="Hyperlink"/>
          <w:color w:val="000000" w:themeColor="text1"/>
          <w:kern w:val="36"/>
          <w:u w:val="none"/>
        </w:rPr>
        <w:t>Data from</w:t>
      </w:r>
      <w:r w:rsidR="007F0608" w:rsidRPr="00AA7BEB">
        <w:rPr>
          <w:rStyle w:val="Hyperlink"/>
          <w:color w:val="000000" w:themeColor="text1"/>
          <w:kern w:val="36"/>
          <w:u w:val="none"/>
        </w:rPr>
        <w:t xml:space="preserve"> the</w:t>
      </w:r>
      <w:r w:rsidR="007F0608" w:rsidRPr="00AA7BEB">
        <w:rPr>
          <w:color w:val="000000" w:themeColor="text1"/>
          <w:shd w:val="clear" w:color="auto" w:fill="FFFFFF"/>
        </w:rPr>
        <w:t xml:space="preserve"> European Space Agency’s (ESA) </w:t>
      </w:r>
      <w:proofErr w:type="spellStart"/>
      <w:r w:rsidR="007F0608" w:rsidRPr="00AA7BEB">
        <w:rPr>
          <w:color w:val="000000" w:themeColor="text1"/>
          <w:shd w:val="clear" w:color="auto" w:fill="FFFFFF"/>
        </w:rPr>
        <w:t>WorldCover</w:t>
      </w:r>
      <w:proofErr w:type="spellEnd"/>
      <w:r w:rsidR="007F0608" w:rsidRPr="00AA7BEB">
        <w:rPr>
          <w:color w:val="000000" w:themeColor="text1"/>
          <w:shd w:val="clear" w:color="auto" w:fill="FFFFFF"/>
        </w:rPr>
        <w:t xml:space="preserve"> </w:t>
      </w:r>
      <w:r>
        <w:rPr>
          <w:color w:val="000000" w:themeColor="text1"/>
          <w:shd w:val="clear" w:color="auto" w:fill="FFFFFF"/>
        </w:rPr>
        <w:t xml:space="preserve">and Sentinel-2A </w:t>
      </w:r>
      <w:r w:rsidR="007F0608" w:rsidRPr="00AA7BEB">
        <w:rPr>
          <w:color w:val="000000" w:themeColor="text1"/>
          <w:shd w:val="clear" w:color="auto" w:fill="FFFFFF"/>
        </w:rPr>
        <w:t>dataset</w:t>
      </w:r>
      <w:r>
        <w:rPr>
          <w:color w:val="000000" w:themeColor="text1"/>
          <w:shd w:val="clear" w:color="auto" w:fill="FFFFFF"/>
        </w:rPr>
        <w:t>s</w:t>
      </w:r>
      <w:r w:rsidR="007F0608" w:rsidRPr="00AA7BEB">
        <w:rPr>
          <w:color w:val="000000" w:themeColor="text1"/>
          <w:shd w:val="clear" w:color="auto" w:fill="FFFFFF"/>
        </w:rPr>
        <w:t xml:space="preserve"> </w:t>
      </w:r>
      <w:r w:rsidR="007F0608" w:rsidRPr="00AA7BEB">
        <w:rPr>
          <w:color w:val="000000" w:themeColor="text1"/>
          <w:shd w:val="clear" w:color="auto" w:fill="FFFFFF"/>
        </w:rPr>
        <w:fldChar w:fldCharType="begin"/>
      </w:r>
      <w:r w:rsidR="007F0608" w:rsidRPr="00AA7BEB">
        <w:rPr>
          <w:color w:val="000000" w:themeColor="text1"/>
          <w:shd w:val="clear" w:color="auto" w:fill="FFFFFF"/>
        </w:rPr>
        <w:instrText xml:space="preserve"> ADDIN ZOTERO_ITEM CSL_CITATION {"citationID":"Xmn788eU","properties":{"formattedCitation":"(Chander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007F0608" w:rsidRPr="00AA7BEB">
        <w:rPr>
          <w:color w:val="000000" w:themeColor="text1"/>
          <w:shd w:val="clear" w:color="auto" w:fill="FFFFFF"/>
        </w:rPr>
        <w:fldChar w:fldCharType="separate"/>
      </w:r>
      <w:r w:rsidR="007F0608" w:rsidRPr="00AA7BEB">
        <w:rPr>
          <w:noProof/>
          <w:color w:val="000000" w:themeColor="text1"/>
          <w:shd w:val="clear" w:color="auto" w:fill="FFFFFF"/>
        </w:rPr>
        <w:t>(Chander et al., 2009; Zanaga, Daniele et al., 2021)</w:t>
      </w:r>
      <w:r w:rsidR="007F0608" w:rsidRPr="00AA7BEB">
        <w:rPr>
          <w:color w:val="000000" w:themeColor="text1"/>
          <w:shd w:val="clear" w:color="auto" w:fill="FFFFFF"/>
        </w:rPr>
        <w:fldChar w:fldCharType="end"/>
      </w:r>
      <w:r w:rsidR="007F0608" w:rsidRPr="00AA7BEB">
        <w:rPr>
          <w:color w:val="000000" w:themeColor="text1"/>
          <w:shd w:val="clear" w:color="auto" w:fill="FFFFFF"/>
        </w:rPr>
        <w:t xml:space="preserve"> were used to quantify urban natural space.</w:t>
      </w:r>
      <w:r w:rsidR="007F0608" w:rsidRPr="00AA7BEB">
        <w:rPr>
          <w:rStyle w:val="Hyperlink"/>
          <w:color w:val="000000" w:themeColor="text1"/>
          <w:kern w:val="36"/>
          <w:u w:val="none"/>
        </w:rPr>
        <w:t xml:space="preserve"> All data are publicly available and accessed through Google Earth Engine </w:t>
      </w:r>
      <w:r w:rsidR="007F0608" w:rsidRPr="00AA7BEB">
        <w:rPr>
          <w:rStyle w:val="Hyperlink"/>
          <w:color w:val="000000" w:themeColor="text1"/>
          <w:kern w:val="36"/>
          <w:u w:val="none"/>
        </w:rPr>
        <w:fldChar w:fldCharType="begin"/>
      </w:r>
      <w:r w:rsidR="007F0608">
        <w:rPr>
          <w:rStyle w:val="Hyperlink"/>
          <w:color w:val="000000" w:themeColor="text1"/>
          <w:kern w:val="36"/>
          <w:u w:val="none"/>
        </w:rPr>
        <w:instrText xml:space="preserve"> ADDIN ZOTERO_ITEM CSL_CITATION {"citationID":"KvG4inad","properties":{"formattedCitation":"(Google Earth Engine, n.d.-a)","plainCitation":"(Google Earth Engine, n.d.-a)","noteIndex":0},"citationItems":[{"id":457,"uris":["http://zotero.org/users/10202395/items/AGAX22GY"],"itemData":{"id":457,"type":"document","title":"FAQ","URL":"https://earthengine.google.com/faq/","author":[{"literal":"Google Earth Engine"}]}}],"schema":"https://github.com/citation-style-language/schema/raw/master/csl-citation.json"} </w:instrText>
      </w:r>
      <w:r w:rsidR="007F0608" w:rsidRPr="00AA7BEB">
        <w:rPr>
          <w:rStyle w:val="Hyperlink"/>
          <w:color w:val="000000" w:themeColor="text1"/>
          <w:kern w:val="36"/>
          <w:u w:val="none"/>
        </w:rPr>
        <w:fldChar w:fldCharType="separate"/>
      </w:r>
      <w:r w:rsidR="007F0608">
        <w:rPr>
          <w:rStyle w:val="Hyperlink"/>
          <w:noProof/>
          <w:color w:val="000000" w:themeColor="text1"/>
          <w:kern w:val="36"/>
          <w:u w:val="none"/>
        </w:rPr>
        <w:t>(Google Earth Engine, n.d.-a)</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Data analysis and figure creation were done in Spyder 5.0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{"citationID":"oZJDoAFx","properties":{"formattedCitation":"(Pierre Raybaut, 2009)","plainCitation":"(Pierre Raybaut, 2009)","noteIndex":0},"citationItems":[{"id":487,"uris":["http://zotero.org/users/10202395/items/SKEC2WGD"],"itemData":{"id":487,"type":"software","collection-title":"Spyder-documentation","genre":"Python","title":"Spyder","URL":"pythonhosted. org","version":"5","author":[{"literal":"Pierre Raybaut"}],"issued":{"date-parts":[["2009"]]}}}],"schema":"https://github.com/citation-style-language/schema/raw/master/csl-citation.json"}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(Pierre Raybaut, 2009)</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and Stata 14.0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{"citationID":"IguLUSte","properties":{"formattedCitation":"(StataCorp, 2015)","plainCitation":"(StataCorp, 2015)","noteIndex":0},"citationItems":[{"id":488,"uris":["http://zotero.org/users/10202395/items/7AXYIMF8"],"itemData":{"id":488,"type":"software","collection-title":"Stata Statistical Software: Release 14","event-place":"College Station, TX","publisher":"StataCorp LLC","publisher-place":"College Station, TX","title":"Stata","version":"14.0","author":[{"literal":"StataCorp"}],"issued":{"date-parts":[["2015"]]}}}],"schema":"https://github.com/citation-style-language/schema/raw/master/csl-citation.json"}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(StataCorp, 2015)</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w:t>
      </w:r>
    </w:p>
    <w:p w14:paraId="5C401662" w14:textId="77777777" w:rsidR="007F0608" w:rsidRDefault="007F0608" w:rsidP="007F0608"/>
    <w:p w14:paraId="4DD1A5A2" w14:textId="2D659F36" w:rsidR="00B45DF2" w:rsidRPr="002E39EC" w:rsidRDefault="00000000" w:rsidP="002E39EC">
      <w:pPr>
        <w:pStyle w:val="Heading1"/>
        <w:rPr>
          <w:b w:val="0"/>
          <w:bCs w:val="0"/>
          <w:sz w:val="24"/>
          <w:szCs w:val="24"/>
        </w:rPr>
      </w:pPr>
      <w:hyperlink r:id="rId22" w:anchor="supportinginformation" w:history="1">
        <w:r w:rsidR="007F0608" w:rsidRPr="00D111DB">
          <w:rPr>
            <w:rStyle w:val="Hyperlink"/>
            <w:b w:val="0"/>
            <w:bCs w:val="0"/>
            <w:sz w:val="24"/>
            <w:szCs w:val="24"/>
          </w:rPr>
          <w:t>Supporting information </w:t>
        </w:r>
      </w:hyperlink>
      <w:r w:rsidR="007F0608" w:rsidRPr="00D111DB">
        <w:rPr>
          <w:b w:val="0"/>
          <w:bCs w:val="0"/>
          <w:sz w:val="24"/>
          <w:szCs w:val="24"/>
        </w:rPr>
        <w:t>(e.g., graphs)</w:t>
      </w:r>
    </w:p>
    <w:p w14:paraId="73CFDBFD" w14:textId="3D3A694E" w:rsidR="00B45DF2" w:rsidRDefault="00B45DF2" w:rsidP="004B5107">
      <w:pPr>
        <w:pStyle w:val="subheader"/>
        <w:rPr>
          <w:b/>
          <w:bCs/>
          <w:i w:val="0"/>
          <w:iCs w:val="0"/>
        </w:rPr>
      </w:pPr>
      <w:r>
        <w:rPr>
          <w:b/>
          <w:bCs/>
          <w:i w:val="0"/>
          <w:iCs w:val="0"/>
        </w:rPr>
        <w:lastRenderedPageBreak/>
        <w:t xml:space="preserve">Appendix A: </w:t>
      </w:r>
      <w:r w:rsidRPr="00714432">
        <w:rPr>
          <w:b/>
          <w:bCs/>
          <w:i w:val="0"/>
          <w:iCs w:val="0"/>
        </w:rPr>
        <w:t>City-level summary data.</w:t>
      </w:r>
    </w:p>
    <w:p w14:paraId="390F6801" w14:textId="1F19DFBD" w:rsidR="00003C10" w:rsidRDefault="00003C10" w:rsidP="004B5107">
      <w:pPr>
        <w:pStyle w:val="subheader"/>
        <w:rPr>
          <w:i w:val="0"/>
          <w:iCs w:val="0"/>
        </w:rPr>
      </w:pPr>
      <w:r>
        <w:rPr>
          <w:i w:val="0"/>
          <w:iCs w:val="0"/>
        </w:rPr>
        <w:t>Excel files including city-level mean values for the natural space metrics, population, and model fit and predictions are included for the main analysis using Urban Centre Database (UCDB) bounds as well as the sensitivity analysis using C40 self-defined urban bounds.</w:t>
      </w:r>
    </w:p>
    <w:p w14:paraId="31333CAC" w14:textId="77777777" w:rsidR="00003C10" w:rsidRPr="00003C10" w:rsidRDefault="00003C10" w:rsidP="004B5107">
      <w:pPr>
        <w:pStyle w:val="subheader"/>
        <w:rPr>
          <w:i w:val="0"/>
          <w:iCs w:val="0"/>
        </w:rPr>
      </w:pPr>
    </w:p>
    <w:p w14:paraId="27ADFC1E" w14:textId="543E9181" w:rsidR="007A6050" w:rsidRDefault="00B45DF2" w:rsidP="007A6050">
      <w:pPr>
        <w:pStyle w:val="subheader"/>
      </w:pPr>
      <w:r>
        <w:rPr>
          <w:b/>
          <w:bCs/>
        </w:rPr>
        <w:t xml:space="preserve">Supplemental Data </w:t>
      </w:r>
      <w:r w:rsidR="007A6050" w:rsidRPr="007A6050">
        <w:rPr>
          <w:b/>
          <w:bCs/>
        </w:rPr>
        <w:t>A</w:t>
      </w:r>
      <w:r>
        <w:rPr>
          <w:b/>
          <w:bCs/>
        </w:rPr>
        <w:t>1</w:t>
      </w:r>
      <w:r w:rsidR="007A6050" w:rsidRPr="007A6050">
        <w:rPr>
          <w:b/>
          <w:bCs/>
        </w:rPr>
        <w:t>.</w:t>
      </w:r>
      <w:r w:rsidR="007A6050" w:rsidRPr="007A6050">
        <w:t xml:space="preserve"> City-level natural space</w:t>
      </w:r>
      <w:r>
        <w:t xml:space="preserve"> and </w:t>
      </w:r>
      <w:r w:rsidR="007A6050" w:rsidRPr="007A6050">
        <w:t>population measures</w:t>
      </w:r>
      <w:r>
        <w:t xml:space="preserve"> as well as target and model </w:t>
      </w:r>
      <w:r w:rsidR="00977FB1">
        <w:t>estimations</w:t>
      </w:r>
      <w:r w:rsidR="007A6050" w:rsidRPr="007A6050">
        <w:t xml:space="preserve"> using Urban Centre Database (UCDB) urban bounds.</w:t>
      </w:r>
    </w:p>
    <w:p w14:paraId="5C00CC8A" w14:textId="77777777" w:rsidR="00666357" w:rsidRDefault="00666357" w:rsidP="007A6050">
      <w:pPr>
        <w:pStyle w:val="subheader"/>
      </w:pPr>
    </w:p>
    <w:p w14:paraId="2243F74D" w14:textId="1BD1D454" w:rsidR="007A6050" w:rsidRPr="00011F06" w:rsidRDefault="007A6050" w:rsidP="007A6050">
      <w:pPr>
        <w:pStyle w:val="subheader"/>
        <w:rPr>
          <w:i w:val="0"/>
          <w:iCs w:val="0"/>
        </w:rPr>
      </w:pPr>
      <w:r>
        <w:rPr>
          <w:i w:val="0"/>
          <w:iCs w:val="0"/>
        </w:rPr>
        <w:t xml:space="preserve">One city, Jakarta, was missing age- and sex-specific gridded population data. For this city, we use </w:t>
      </w:r>
      <w:proofErr w:type="spellStart"/>
      <w:r>
        <w:rPr>
          <w:i w:val="0"/>
          <w:iCs w:val="0"/>
        </w:rPr>
        <w:t>WorldPop</w:t>
      </w:r>
      <w:proofErr w:type="spellEnd"/>
      <w:r>
        <w:rPr>
          <w:i w:val="0"/>
          <w:iCs w:val="0"/>
        </w:rPr>
        <w:t xml:space="preserve">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0DCAD2A1" w14:textId="7F5281DA" w:rsidR="004B5107" w:rsidRDefault="004B5107" w:rsidP="004B5107">
      <w:pPr>
        <w:pStyle w:val="subheader"/>
        <w:rPr>
          <w:i w:val="0"/>
          <w:iCs w:val="0"/>
        </w:rPr>
      </w:pPr>
    </w:p>
    <w:p w14:paraId="38FF2EF9" w14:textId="4CF9D66D" w:rsidR="004B5107" w:rsidRDefault="00666357" w:rsidP="004B5107">
      <w:pPr>
        <w:pStyle w:val="subheader"/>
        <w:rPr>
          <w:i w:val="0"/>
          <w:iCs w:val="0"/>
        </w:rPr>
      </w:pPr>
      <w:r>
        <w:rPr>
          <w:i w:val="0"/>
          <w:iCs w:val="0"/>
        </w:rPr>
        <w:t>[</w:t>
      </w:r>
      <w:r w:rsidR="004B5107">
        <w:rPr>
          <w:i w:val="0"/>
          <w:iCs w:val="0"/>
        </w:rPr>
        <w:t>Excel file</w:t>
      </w:r>
      <w:r>
        <w:rPr>
          <w:i w:val="0"/>
          <w:iCs w:val="0"/>
        </w:rPr>
        <w:t>]</w:t>
      </w:r>
    </w:p>
    <w:p w14:paraId="30B9E10C" w14:textId="19992926" w:rsidR="004B5107" w:rsidRDefault="004B5107" w:rsidP="004B5107">
      <w:pPr>
        <w:pStyle w:val="subheader"/>
        <w:rPr>
          <w:i w:val="0"/>
          <w:iCs w:val="0"/>
        </w:rPr>
      </w:pPr>
    </w:p>
    <w:p w14:paraId="75D1E773" w14:textId="6A7866B4" w:rsidR="004B5107" w:rsidRDefault="00977FB1" w:rsidP="004B5107">
      <w:pPr>
        <w:pStyle w:val="subheader"/>
      </w:pPr>
      <w:r>
        <w:rPr>
          <w:b/>
          <w:bCs/>
        </w:rPr>
        <w:t xml:space="preserve">Supplemental Data </w:t>
      </w:r>
      <w:r w:rsidRPr="007A6050">
        <w:rPr>
          <w:b/>
          <w:bCs/>
        </w:rPr>
        <w:t>A</w:t>
      </w:r>
      <w:r>
        <w:rPr>
          <w:b/>
          <w:bCs/>
        </w:rPr>
        <w:t>2</w:t>
      </w:r>
      <w:r w:rsidR="004B5107" w:rsidRPr="007A6050">
        <w:rPr>
          <w:b/>
          <w:bCs/>
        </w:rPr>
        <w:t>.</w:t>
      </w:r>
      <w:r w:rsidR="004B5107" w:rsidRPr="007A6050">
        <w:t xml:space="preserve"> </w:t>
      </w:r>
      <w:r w:rsidRPr="007A6050">
        <w:t>City-level natural space</w:t>
      </w:r>
      <w:r>
        <w:t xml:space="preserve"> and </w:t>
      </w:r>
      <w:r w:rsidRPr="007A6050">
        <w:t>population measures</w:t>
      </w:r>
      <w:r>
        <w:t xml:space="preserve"> as well as target and model estimations</w:t>
      </w:r>
      <w:r w:rsidRPr="007A6050">
        <w:t xml:space="preserve"> </w:t>
      </w:r>
      <w:r w:rsidR="004B5107" w:rsidRPr="007A6050">
        <w:t>using C40 self-defined urban bounds.</w:t>
      </w:r>
    </w:p>
    <w:p w14:paraId="1354670B" w14:textId="3A463E6C" w:rsidR="007A6050" w:rsidRPr="007A6050" w:rsidRDefault="007A6050" w:rsidP="004B5107">
      <w:pPr>
        <w:pStyle w:val="subheader"/>
      </w:pPr>
    </w:p>
    <w:p w14:paraId="10A91F1E" w14:textId="3CEE6C1C" w:rsidR="004B5107" w:rsidRDefault="004B5107" w:rsidP="004B5107">
      <w:pPr>
        <w:pStyle w:val="subheader"/>
        <w:rPr>
          <w:i w:val="0"/>
          <w:iCs w:val="0"/>
        </w:rPr>
      </w:pPr>
      <w:r>
        <w:rPr>
          <w:i w:val="0"/>
          <w:iCs w:val="0"/>
        </w:rPr>
        <w:t xml:space="preserve">One city, Jakarta, was missing age- and sex-specific gridded population data. For this city, we use </w:t>
      </w:r>
      <w:proofErr w:type="spellStart"/>
      <w:r>
        <w:rPr>
          <w:i w:val="0"/>
          <w:iCs w:val="0"/>
        </w:rPr>
        <w:t>WorldPop</w:t>
      </w:r>
      <w:proofErr w:type="spellEnd"/>
      <w:r>
        <w:rPr>
          <w:i w:val="0"/>
          <w:iCs w:val="0"/>
        </w:rPr>
        <w:t xml:space="preserve">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431B6A6F" w14:textId="50763652" w:rsidR="004B5107" w:rsidRDefault="004B5107" w:rsidP="004B5107">
      <w:pPr>
        <w:pStyle w:val="subheader"/>
        <w:rPr>
          <w:i w:val="0"/>
          <w:iCs w:val="0"/>
        </w:rPr>
      </w:pPr>
    </w:p>
    <w:p w14:paraId="6549007A" w14:textId="4BA83FDE" w:rsidR="00B45DF2" w:rsidRPr="00B45DF2" w:rsidRDefault="00666357" w:rsidP="007679CC">
      <w:pPr>
        <w:pStyle w:val="subheader"/>
        <w:rPr>
          <w:i w:val="0"/>
          <w:iCs w:val="0"/>
        </w:rPr>
      </w:pPr>
      <w:r>
        <w:rPr>
          <w:i w:val="0"/>
          <w:iCs w:val="0"/>
        </w:rPr>
        <w:t>[</w:t>
      </w:r>
      <w:r w:rsidR="004B5107">
        <w:rPr>
          <w:i w:val="0"/>
          <w:iCs w:val="0"/>
        </w:rPr>
        <w:t>Excel file.</w:t>
      </w:r>
      <w:r>
        <w:rPr>
          <w:i w:val="0"/>
          <w:iCs w:val="0"/>
        </w:rPr>
        <w:t>]</w:t>
      </w:r>
      <w:r w:rsidR="004B5107">
        <w:rPr>
          <w:i w:val="0"/>
          <w:iCs w:val="0"/>
        </w:rPr>
        <w:t xml:space="preserve"> </w:t>
      </w:r>
    </w:p>
    <w:p w14:paraId="55A82A22" w14:textId="77777777" w:rsidR="00504EA4" w:rsidRDefault="00504EA4" w:rsidP="00B45DF2">
      <w:pPr>
        <w:ind w:firstLine="720"/>
        <w:rPr>
          <w:shd w:val="clear" w:color="auto" w:fill="FFFFFF"/>
        </w:rPr>
      </w:pPr>
    </w:p>
    <w:p w14:paraId="19EEF62D" w14:textId="446E3D2E" w:rsidR="002E39EC" w:rsidRDefault="002E39EC" w:rsidP="002E39EC">
      <w:pPr>
        <w:pStyle w:val="subheader"/>
        <w:rPr>
          <w:i w:val="0"/>
          <w:iCs w:val="0"/>
        </w:rPr>
      </w:pPr>
      <w:r>
        <w:rPr>
          <w:b/>
          <w:bCs/>
          <w:i w:val="0"/>
          <w:iCs w:val="0"/>
        </w:rPr>
        <w:lastRenderedPageBreak/>
        <w:t>Supporting Information</w:t>
      </w:r>
      <w:r w:rsidRPr="00F236BE">
        <w:rPr>
          <w:b/>
          <w:bCs/>
          <w:i w:val="0"/>
          <w:iCs w:val="0"/>
        </w:rPr>
        <w:t>.</w:t>
      </w:r>
      <w:r>
        <w:rPr>
          <w:i w:val="0"/>
          <w:iCs w:val="0"/>
        </w:rPr>
        <w:t xml:space="preserve"> </w:t>
      </w:r>
    </w:p>
    <w:p w14:paraId="59A13EB1" w14:textId="231F2FD5" w:rsidR="002E39EC" w:rsidRPr="007452FE" w:rsidRDefault="002E39EC" w:rsidP="00840DD1">
      <w:pPr>
        <w:rPr>
          <w:shd w:val="clear" w:color="auto" w:fill="FFFFFF"/>
        </w:rPr>
      </w:pPr>
      <w:r w:rsidRPr="00504EA4">
        <w:rPr>
          <w:b/>
          <w:bCs/>
          <w:noProof/>
          <w:shd w:val="clear" w:color="auto" w:fill="FFFFFF"/>
        </w:rPr>
        <w:drawing>
          <wp:anchor distT="0" distB="0" distL="114300" distR="114300" simplePos="0" relativeHeight="251689984" behindDoc="1" locked="0" layoutInCell="1" allowOverlap="1" wp14:anchorId="36DA334F" wp14:editId="7A84203A">
            <wp:simplePos x="0" y="0"/>
            <wp:positionH relativeFrom="column">
              <wp:posOffset>25400</wp:posOffset>
            </wp:positionH>
            <wp:positionV relativeFrom="paragraph">
              <wp:posOffset>147320</wp:posOffset>
            </wp:positionV>
            <wp:extent cx="5575300" cy="3759200"/>
            <wp:effectExtent l="0" t="0" r="0" b="0"/>
            <wp:wrapTight wrapText="bothSides">
              <wp:wrapPolygon edited="0">
                <wp:start x="0" y="0"/>
                <wp:lineTo x="0" y="21527"/>
                <wp:lineTo x="21551" y="21527"/>
                <wp:lineTo x="21551" y="0"/>
                <wp:lineTo x="0" y="0"/>
              </wp:wrapPolygon>
            </wp:wrapTight>
            <wp:docPr id="1129832800" name="Picture 1" descr="A green map of different are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32800" name="Picture 1" descr="A green map of different area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5300" cy="3759200"/>
                    </a:xfrm>
                    <a:prstGeom prst="rect">
                      <a:avLst/>
                    </a:prstGeom>
                  </pic:spPr>
                </pic:pic>
              </a:graphicData>
            </a:graphic>
            <wp14:sizeRelH relativeFrom="page">
              <wp14:pctWidth>0</wp14:pctWidth>
            </wp14:sizeRelH>
            <wp14:sizeRelV relativeFrom="page">
              <wp14:pctHeight>0</wp14:pctHeight>
            </wp14:sizeRelV>
          </wp:anchor>
        </w:drawing>
      </w:r>
    </w:p>
    <w:p w14:paraId="360902D1" w14:textId="7A16F5BD" w:rsidR="0013328A" w:rsidRDefault="00B45DF2" w:rsidP="0013328A">
      <w:pPr>
        <w:pStyle w:val="figures"/>
        <w:rPr>
          <w:b w:val="0"/>
          <w:bCs w:val="0"/>
        </w:rPr>
      </w:pPr>
      <w:r w:rsidRPr="00D807AC">
        <w:t xml:space="preserve">Figure </w:t>
      </w:r>
      <w:r w:rsidR="004438D7">
        <w:t>S</w:t>
      </w:r>
      <w:r>
        <w:t>1</w:t>
      </w:r>
      <w:r w:rsidRPr="00D807AC">
        <w:t xml:space="preserve">. </w:t>
      </w:r>
      <w:r>
        <w:rPr>
          <w:b w:val="0"/>
          <w:bCs w:val="0"/>
        </w:rPr>
        <w:t xml:space="preserve">Natural space regression inputs for an example city, Washington, DC, for 2020. Panels A and B show the metrics used to assess the Quality Total Cover target while Panels C and D show the metrics used to assess the Equitable Spatial Distribution target. Panel A is the proportion of green area in each 100m pixel, Panel B the mean 100m normalized difference vegetation index (NDVI), panel C the proportion of the 100m pixel with access to landcover-based natural space within a 1000m buffer, and panel D the proportion of the 100m pixel with access to NDVI-based natural space within a 1000m buffer (using a threshold of the predicted NDVI value where </w:t>
      </w:r>
      <w:r w:rsidR="00B74444">
        <w:rPr>
          <w:b w:val="0"/>
          <w:bCs w:val="0"/>
        </w:rPr>
        <w:t xml:space="preserve">proportion of </w:t>
      </w:r>
      <w:r>
        <w:rPr>
          <w:b w:val="0"/>
          <w:bCs w:val="0"/>
        </w:rPr>
        <w:t>green area=</w:t>
      </w:r>
      <w:r w:rsidR="00B74444">
        <w:rPr>
          <w:b w:val="0"/>
          <w:bCs w:val="0"/>
        </w:rPr>
        <w:t>0.75</w:t>
      </w:r>
      <w:r>
        <w:rPr>
          <w:b w:val="0"/>
          <w:bCs w:val="0"/>
        </w:rPr>
        <w:t>).</w:t>
      </w:r>
    </w:p>
    <w:p w14:paraId="4CEE7F78" w14:textId="77777777" w:rsidR="0054751C" w:rsidRDefault="0054751C" w:rsidP="0013328A">
      <w:pPr>
        <w:pStyle w:val="figures"/>
        <w:rPr>
          <w:b w:val="0"/>
          <w:bCs w:val="0"/>
        </w:rPr>
      </w:pPr>
    </w:p>
    <w:p w14:paraId="47C50B89" w14:textId="77777777" w:rsidR="0054751C" w:rsidRDefault="0054751C" w:rsidP="0013328A">
      <w:pPr>
        <w:pStyle w:val="figures"/>
        <w:rPr>
          <w:b w:val="0"/>
          <w:bCs w:val="0"/>
        </w:rPr>
      </w:pPr>
    </w:p>
    <w:p w14:paraId="72A75088" w14:textId="77777777" w:rsidR="0054751C" w:rsidRDefault="0054751C" w:rsidP="0013328A">
      <w:pPr>
        <w:pStyle w:val="figures"/>
        <w:rPr>
          <w:b w:val="0"/>
          <w:bCs w:val="0"/>
        </w:rPr>
      </w:pPr>
    </w:p>
    <w:p w14:paraId="23216190" w14:textId="77777777" w:rsidR="0054751C" w:rsidRDefault="0054751C" w:rsidP="0013328A">
      <w:pPr>
        <w:pStyle w:val="figures"/>
        <w:rPr>
          <w:b w:val="0"/>
          <w:bCs w:val="0"/>
        </w:rPr>
      </w:pPr>
    </w:p>
    <w:p w14:paraId="29060802" w14:textId="77777777" w:rsidR="0054751C" w:rsidRDefault="0054751C" w:rsidP="0013328A">
      <w:pPr>
        <w:pStyle w:val="figures"/>
        <w:rPr>
          <w:b w:val="0"/>
          <w:bCs w:val="0"/>
        </w:rPr>
      </w:pPr>
    </w:p>
    <w:p w14:paraId="037C8A80" w14:textId="77777777" w:rsidR="0054751C" w:rsidRDefault="0054751C" w:rsidP="0013328A">
      <w:pPr>
        <w:pStyle w:val="figures"/>
        <w:rPr>
          <w:b w:val="0"/>
          <w:bCs w:val="0"/>
        </w:rPr>
      </w:pPr>
    </w:p>
    <w:p w14:paraId="54700FA8" w14:textId="77777777" w:rsidR="0054751C" w:rsidRDefault="0054751C" w:rsidP="0013328A">
      <w:pPr>
        <w:pStyle w:val="figures"/>
        <w:rPr>
          <w:b w:val="0"/>
          <w:bCs w:val="0"/>
        </w:rPr>
      </w:pPr>
    </w:p>
    <w:p w14:paraId="57557623" w14:textId="77777777" w:rsidR="0054751C" w:rsidRDefault="0054751C" w:rsidP="0013328A">
      <w:pPr>
        <w:pStyle w:val="figures"/>
        <w:rPr>
          <w:b w:val="0"/>
          <w:bCs w:val="0"/>
        </w:rPr>
      </w:pPr>
    </w:p>
    <w:p w14:paraId="551A9025" w14:textId="77777777" w:rsidR="0054751C" w:rsidRDefault="0054751C" w:rsidP="0013328A">
      <w:pPr>
        <w:pStyle w:val="figures"/>
        <w:rPr>
          <w:b w:val="0"/>
          <w:bCs w:val="0"/>
        </w:rPr>
      </w:pPr>
    </w:p>
    <w:p w14:paraId="0A653788" w14:textId="77777777" w:rsidR="0054751C" w:rsidRDefault="0054751C" w:rsidP="0013328A">
      <w:pPr>
        <w:pStyle w:val="figures"/>
        <w:rPr>
          <w:b w:val="0"/>
          <w:bCs w:val="0"/>
        </w:rPr>
      </w:pPr>
    </w:p>
    <w:p w14:paraId="48DCBE31" w14:textId="77777777" w:rsidR="0054751C" w:rsidRDefault="0054751C" w:rsidP="0013328A">
      <w:pPr>
        <w:pStyle w:val="figures"/>
        <w:rPr>
          <w:b w:val="0"/>
          <w:bCs w:val="0"/>
        </w:rPr>
      </w:pPr>
    </w:p>
    <w:p w14:paraId="5EF9B007" w14:textId="77777777" w:rsidR="0054751C" w:rsidRDefault="0054751C" w:rsidP="0013328A">
      <w:pPr>
        <w:pStyle w:val="figures"/>
        <w:rPr>
          <w:b w:val="0"/>
          <w:bCs w:val="0"/>
        </w:rPr>
      </w:pPr>
    </w:p>
    <w:p w14:paraId="38D13911" w14:textId="77777777" w:rsidR="0054751C" w:rsidRDefault="0054751C" w:rsidP="0013328A">
      <w:pPr>
        <w:pStyle w:val="figures"/>
        <w:rPr>
          <w:b w:val="0"/>
          <w:bCs w:val="0"/>
        </w:rPr>
      </w:pPr>
    </w:p>
    <w:p w14:paraId="522D053F" w14:textId="77777777" w:rsidR="0054751C" w:rsidRDefault="0054751C" w:rsidP="0013328A">
      <w:pPr>
        <w:pStyle w:val="figures"/>
        <w:rPr>
          <w:b w:val="0"/>
          <w:bCs w:val="0"/>
        </w:rPr>
      </w:pPr>
    </w:p>
    <w:p w14:paraId="282D41CB" w14:textId="6BCC66BC" w:rsidR="00832A99" w:rsidRPr="009F4163" w:rsidRDefault="00956F01" w:rsidP="00911D8E">
      <w:pPr>
        <w:pStyle w:val="figures"/>
      </w:pPr>
      <w:r>
        <w:rPr>
          <w:noProof/>
        </w:rPr>
        <w:lastRenderedPageBreak/>
        <w:drawing>
          <wp:anchor distT="0" distB="0" distL="114300" distR="114300" simplePos="0" relativeHeight="251707392" behindDoc="1" locked="0" layoutInCell="1" allowOverlap="1" wp14:anchorId="1B8E31CF" wp14:editId="780F8512">
            <wp:simplePos x="0" y="0"/>
            <wp:positionH relativeFrom="column">
              <wp:posOffset>0</wp:posOffset>
            </wp:positionH>
            <wp:positionV relativeFrom="paragraph">
              <wp:posOffset>0</wp:posOffset>
            </wp:positionV>
            <wp:extent cx="5657850" cy="7543800"/>
            <wp:effectExtent l="0" t="0" r="6350" b="0"/>
            <wp:wrapTight wrapText="bothSides">
              <wp:wrapPolygon edited="0">
                <wp:start x="0" y="0"/>
                <wp:lineTo x="0" y="21564"/>
                <wp:lineTo x="21576" y="21564"/>
                <wp:lineTo x="21576" y="0"/>
                <wp:lineTo x="0" y="0"/>
              </wp:wrapPolygon>
            </wp:wrapTight>
            <wp:docPr id="1768482736"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82736" name="Picture 4" descr="A screenshot of a graph&#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57850" cy="7543800"/>
                    </a:xfrm>
                    <a:prstGeom prst="rect">
                      <a:avLst/>
                    </a:prstGeom>
                  </pic:spPr>
                </pic:pic>
              </a:graphicData>
            </a:graphic>
            <wp14:sizeRelH relativeFrom="page">
              <wp14:pctWidth>0</wp14:pctWidth>
            </wp14:sizeRelH>
            <wp14:sizeRelV relativeFrom="page">
              <wp14:pctHeight>0</wp14:pctHeight>
            </wp14:sizeRelV>
          </wp:anchor>
        </w:drawing>
      </w:r>
      <w:r w:rsidR="004B5107" w:rsidRPr="00911D8E">
        <w:t xml:space="preserve">Figure </w:t>
      </w:r>
      <w:r w:rsidR="002E39EC">
        <w:t>S2</w:t>
      </w:r>
      <w:r w:rsidR="0054751C">
        <w:rPr>
          <w:b w:val="0"/>
          <w:bCs w:val="0"/>
        </w:rPr>
        <w:t>.</w:t>
      </w:r>
      <w:r w:rsidR="004B5107" w:rsidRPr="00911D8E">
        <w:rPr>
          <w:b w:val="0"/>
          <w:bCs w:val="0"/>
        </w:rPr>
        <w:t xml:space="preserve"> </w:t>
      </w:r>
      <w:r w:rsidR="00911D8E" w:rsidRPr="00911D8E">
        <w:rPr>
          <w:b w:val="0"/>
          <w:bCs w:val="0"/>
        </w:rPr>
        <w:t xml:space="preserve">Distribution of 100m </w:t>
      </w:r>
      <w:r w:rsidR="002E39EC">
        <w:rPr>
          <w:b w:val="0"/>
          <w:bCs w:val="0"/>
        </w:rPr>
        <w:t xml:space="preserve">proportion of </w:t>
      </w:r>
      <w:r w:rsidR="00911D8E" w:rsidRPr="00911D8E">
        <w:rPr>
          <w:b w:val="0"/>
          <w:bCs w:val="0"/>
        </w:rPr>
        <w:t>g</w:t>
      </w:r>
      <w:r w:rsidR="004B5107" w:rsidRPr="00911D8E">
        <w:rPr>
          <w:b w:val="0"/>
          <w:bCs w:val="0"/>
        </w:rPr>
        <w:t xml:space="preserve">reen </w:t>
      </w:r>
      <w:r w:rsidR="00911D8E" w:rsidRPr="00911D8E">
        <w:rPr>
          <w:b w:val="0"/>
          <w:bCs w:val="0"/>
        </w:rPr>
        <w:t>a</w:t>
      </w:r>
      <w:r w:rsidR="004B5107" w:rsidRPr="00911D8E">
        <w:rPr>
          <w:b w:val="0"/>
          <w:bCs w:val="0"/>
        </w:rPr>
        <w:t>rea</w:t>
      </w:r>
      <w:r w:rsidR="00911D8E" w:rsidRPr="00911D8E">
        <w:rPr>
          <w:b w:val="0"/>
          <w:bCs w:val="0"/>
        </w:rPr>
        <w:t xml:space="preserve"> for each pixel in C40 cities within each world region. Quartiles of green area are shown by vertical lines. These distributions do not include blue space.</w:t>
      </w:r>
    </w:p>
    <w:p w14:paraId="20FE3C87" w14:textId="13092F83" w:rsidR="009F4163" w:rsidRDefault="00B306FD" w:rsidP="00911D8E">
      <w:pPr>
        <w:pStyle w:val="figures"/>
        <w:rPr>
          <w:b w:val="0"/>
          <w:bCs w:val="0"/>
        </w:rPr>
      </w:pPr>
      <w:r>
        <w:rPr>
          <w:noProof/>
        </w:rPr>
        <w:lastRenderedPageBreak/>
        <w:drawing>
          <wp:anchor distT="0" distB="0" distL="114300" distR="114300" simplePos="0" relativeHeight="251708416" behindDoc="1" locked="0" layoutInCell="1" allowOverlap="1" wp14:anchorId="2171E875" wp14:editId="2F960068">
            <wp:simplePos x="0" y="0"/>
            <wp:positionH relativeFrom="column">
              <wp:posOffset>0</wp:posOffset>
            </wp:positionH>
            <wp:positionV relativeFrom="paragraph">
              <wp:posOffset>0</wp:posOffset>
            </wp:positionV>
            <wp:extent cx="5734050" cy="7645400"/>
            <wp:effectExtent l="0" t="0" r="6350" b="0"/>
            <wp:wrapTight wrapText="bothSides">
              <wp:wrapPolygon edited="0">
                <wp:start x="0" y="0"/>
                <wp:lineTo x="0" y="21564"/>
                <wp:lineTo x="21576" y="21564"/>
                <wp:lineTo x="21576" y="0"/>
                <wp:lineTo x="0" y="0"/>
              </wp:wrapPolygon>
            </wp:wrapTight>
            <wp:docPr id="1382201243"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01243" name="Picture 5" descr="A screenshot of a graph&#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4050" cy="7645400"/>
                    </a:xfrm>
                    <a:prstGeom prst="rect">
                      <a:avLst/>
                    </a:prstGeom>
                  </pic:spPr>
                </pic:pic>
              </a:graphicData>
            </a:graphic>
            <wp14:sizeRelH relativeFrom="page">
              <wp14:pctWidth>0</wp14:pctWidth>
            </wp14:sizeRelH>
            <wp14:sizeRelV relativeFrom="page">
              <wp14:pctHeight>0</wp14:pctHeight>
            </wp14:sizeRelV>
          </wp:anchor>
        </w:drawing>
      </w:r>
      <w:r w:rsidR="009F4163">
        <w:t xml:space="preserve">Figure </w:t>
      </w:r>
      <w:r w:rsidR="002E39EC">
        <w:t>S3</w:t>
      </w:r>
      <w:r w:rsidR="009F4163">
        <w:t>.</w:t>
      </w:r>
      <w:r w:rsidR="00911D8E" w:rsidRPr="00911D8E">
        <w:rPr>
          <w:b w:val="0"/>
          <w:bCs w:val="0"/>
        </w:rPr>
        <w:t xml:space="preserve"> Distribution of </w:t>
      </w:r>
      <w:r w:rsidR="00911D8E">
        <w:rPr>
          <w:b w:val="0"/>
          <w:bCs w:val="0"/>
        </w:rPr>
        <w:t xml:space="preserve">natural space NDVI </w:t>
      </w:r>
      <w:r w:rsidR="00911D8E" w:rsidRPr="00911D8E">
        <w:rPr>
          <w:b w:val="0"/>
          <w:bCs w:val="0"/>
        </w:rPr>
        <w:t xml:space="preserve">100m values for each pixel in C40 cities within each world region. Quartiles of </w:t>
      </w:r>
      <w:r w:rsidR="00911D8E">
        <w:rPr>
          <w:b w:val="0"/>
          <w:bCs w:val="0"/>
        </w:rPr>
        <w:t>natural space NDVI</w:t>
      </w:r>
      <w:r w:rsidR="00911D8E" w:rsidRPr="00911D8E">
        <w:rPr>
          <w:b w:val="0"/>
          <w:bCs w:val="0"/>
        </w:rPr>
        <w:t xml:space="preserve"> are shown by vertical lines. </w:t>
      </w:r>
    </w:p>
    <w:p w14:paraId="19D0768D" w14:textId="3C5A882B" w:rsidR="00BA0017" w:rsidRDefault="00B306FD" w:rsidP="004B5107">
      <w:pPr>
        <w:pStyle w:val="figures"/>
        <w:rPr>
          <w:b w:val="0"/>
          <w:bCs w:val="0"/>
        </w:rPr>
      </w:pPr>
      <w:r>
        <w:rPr>
          <w:noProof/>
        </w:rPr>
        <w:lastRenderedPageBreak/>
        <w:drawing>
          <wp:anchor distT="0" distB="0" distL="114300" distR="114300" simplePos="0" relativeHeight="251709440" behindDoc="1" locked="0" layoutInCell="1" allowOverlap="1" wp14:anchorId="7826B6AE" wp14:editId="5081930D">
            <wp:simplePos x="0" y="0"/>
            <wp:positionH relativeFrom="column">
              <wp:posOffset>0</wp:posOffset>
            </wp:positionH>
            <wp:positionV relativeFrom="paragraph">
              <wp:posOffset>0</wp:posOffset>
            </wp:positionV>
            <wp:extent cx="5781675" cy="7708900"/>
            <wp:effectExtent l="0" t="0" r="0" b="0"/>
            <wp:wrapTight wrapText="bothSides">
              <wp:wrapPolygon edited="0">
                <wp:start x="0" y="0"/>
                <wp:lineTo x="0" y="21564"/>
                <wp:lineTo x="21541" y="21564"/>
                <wp:lineTo x="21541" y="0"/>
                <wp:lineTo x="0" y="0"/>
              </wp:wrapPolygon>
            </wp:wrapTight>
            <wp:docPr id="35243553"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3553" name="Picture 6" descr="A screenshot of a graph&#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81675" cy="7708900"/>
                    </a:xfrm>
                    <a:prstGeom prst="rect">
                      <a:avLst/>
                    </a:prstGeom>
                  </pic:spPr>
                </pic:pic>
              </a:graphicData>
            </a:graphic>
            <wp14:sizeRelH relativeFrom="page">
              <wp14:pctWidth>0</wp14:pctWidth>
            </wp14:sizeRelH>
            <wp14:sizeRelV relativeFrom="page">
              <wp14:pctHeight>0</wp14:pctHeight>
            </wp14:sizeRelV>
          </wp:anchor>
        </w:drawing>
      </w:r>
      <w:r w:rsidR="004D29FE">
        <w:t>Figure S4</w:t>
      </w:r>
      <w:r w:rsidR="00911D8E" w:rsidRPr="00911D8E">
        <w:rPr>
          <w:b w:val="0"/>
          <w:bCs w:val="0"/>
        </w:rPr>
        <w:t>. Distribution of 100m</w:t>
      </w:r>
      <w:r w:rsidR="002E39EC">
        <w:rPr>
          <w:b w:val="0"/>
          <w:bCs w:val="0"/>
        </w:rPr>
        <w:t xml:space="preserve"> proportion of</w:t>
      </w:r>
      <w:r w:rsidR="00911D8E" w:rsidRPr="00911D8E">
        <w:rPr>
          <w:b w:val="0"/>
          <w:bCs w:val="0"/>
        </w:rPr>
        <w:t xml:space="preserve"> </w:t>
      </w:r>
      <w:r w:rsidR="00911D8E">
        <w:rPr>
          <w:b w:val="0"/>
          <w:bCs w:val="0"/>
        </w:rPr>
        <w:t xml:space="preserve">green and blue area </w:t>
      </w:r>
      <w:r w:rsidR="00911D8E" w:rsidRPr="00911D8E">
        <w:rPr>
          <w:b w:val="0"/>
          <w:bCs w:val="0"/>
        </w:rPr>
        <w:t xml:space="preserve">for each pixel in C40 cities within each world region. Quartiles of </w:t>
      </w:r>
      <w:r w:rsidR="00911D8E">
        <w:rPr>
          <w:b w:val="0"/>
          <w:bCs w:val="0"/>
        </w:rPr>
        <w:t>green and blue area</w:t>
      </w:r>
      <w:r w:rsidR="00911D8E" w:rsidRPr="00911D8E">
        <w:rPr>
          <w:b w:val="0"/>
          <w:bCs w:val="0"/>
        </w:rPr>
        <w:t xml:space="preserve"> are shown by vertical lines. </w:t>
      </w:r>
    </w:p>
    <w:p w14:paraId="39F87E02" w14:textId="7DB3319F" w:rsidR="008A148E" w:rsidRDefault="003D23D4" w:rsidP="004B5107">
      <w:r>
        <w:lastRenderedPageBreak/>
        <w:t xml:space="preserve">Supplemental </w:t>
      </w:r>
      <w:r w:rsidR="004B5107">
        <w:t xml:space="preserve">Figures 5-12 show density scatter plots of the mean NDVI and mean proportion green area for each </w:t>
      </w:r>
      <w:r>
        <w:t xml:space="preserve">100m pixel of each </w:t>
      </w:r>
      <w:r w:rsidR="004B5107">
        <w:t xml:space="preserve">city </w:t>
      </w:r>
      <w:proofErr w:type="gramStart"/>
      <w:r w:rsidR="004B5107">
        <w:t>in a given</w:t>
      </w:r>
      <w:proofErr w:type="gramEnd"/>
      <w:r w:rsidR="004B5107">
        <w:t xml:space="preserve"> region. </w:t>
      </w:r>
      <w:r w:rsidR="00A6243A">
        <w:t xml:space="preserve">Supplemental Figures </w:t>
      </w:r>
      <w:r w:rsidR="004B5107">
        <w:t xml:space="preserve">13-19 show density scatter plots of the </w:t>
      </w:r>
      <w:r w:rsidR="007B74D6">
        <w:t>proportion of each</w:t>
      </w:r>
      <w:r w:rsidR="004B5107">
        <w:t xml:space="preserve"> 100m </w:t>
      </w:r>
      <w:r w:rsidR="007B74D6">
        <w:t xml:space="preserve">pixel with access to a minimum of 0.5 hectares of natural space (as defined by meeting a minimum </w:t>
      </w:r>
      <w:r w:rsidR="004B5107">
        <w:rPr>
          <w:shd w:val="clear" w:color="auto" w:fill="FFFFFF"/>
        </w:rPr>
        <w:t xml:space="preserve">NDVI </w:t>
      </w:r>
      <w:r w:rsidR="007B74D6">
        <w:rPr>
          <w:shd w:val="clear" w:color="auto" w:fill="FFFFFF"/>
        </w:rPr>
        <w:t xml:space="preserve">threshold or higher) </w:t>
      </w:r>
      <w:r w:rsidR="007B74D6">
        <w:t>within a</w:t>
      </w:r>
      <w:r w:rsidR="004B5107">
        <w:t xml:space="preserve"> 1000m buffer and the proportion of the 100m grid cell with </w:t>
      </w:r>
      <w:r w:rsidR="007B74D6">
        <w:t>natural space (as defined by the landcover dataset)</w:t>
      </w:r>
      <w:r w:rsidR="004B5107" w:rsidRPr="00F91FDF">
        <w:t xml:space="preserve"> within a 1000m buffer for each city </w:t>
      </w:r>
      <w:proofErr w:type="gramStart"/>
      <w:r w:rsidR="004B5107" w:rsidRPr="00F91FDF">
        <w:t>in a given</w:t>
      </w:r>
      <w:proofErr w:type="gramEnd"/>
      <w:r w:rsidR="004B5107" w:rsidRPr="00F91FDF">
        <w:t xml:space="preserve"> region. </w:t>
      </w:r>
      <w:r w:rsidR="000D5BAC" w:rsidRPr="00F91FDF">
        <w:t xml:space="preserve">All 100m pixel values are displayed as a density scatter, where the </w:t>
      </w:r>
      <w:r w:rsidR="00621E82">
        <w:t>lighter and yellower the shade</w:t>
      </w:r>
      <w:r w:rsidR="000D5BAC" w:rsidRPr="00F91FDF">
        <w:t>, the more pixels it represents.</w:t>
      </w:r>
      <w:r w:rsidR="000D5BAC">
        <w:t xml:space="preserve"> </w:t>
      </w:r>
      <w:r w:rsidR="004B5107" w:rsidRPr="00F91FDF">
        <w:t xml:space="preserve">The ordinary least squares (OLS) regression lines are overlaid on these scatter plots. </w:t>
      </w:r>
    </w:p>
    <w:p w14:paraId="469DDE83" w14:textId="77777777" w:rsidR="004B5107" w:rsidRDefault="004B5107" w:rsidP="004B5107"/>
    <w:p w14:paraId="316E0F39" w14:textId="2EE51C44" w:rsidR="004B5107" w:rsidRDefault="004B5107" w:rsidP="004B5107">
      <w:pPr>
        <w:rPr>
          <w:color w:val="FF0000"/>
          <w:u w:val="single"/>
        </w:rPr>
      </w:pPr>
      <w:r w:rsidRPr="00856E59">
        <w:rPr>
          <w:color w:val="FF0000"/>
          <w:u w:val="single"/>
        </w:rPr>
        <w:t>GRAPHS ARE IN PROGRESS</w:t>
      </w:r>
      <w:r w:rsidR="00E45A25">
        <w:rPr>
          <w:color w:val="FF0000"/>
          <w:u w:val="single"/>
        </w:rPr>
        <w:t>—an example of what I am planning with some formatting work needed below:</w:t>
      </w:r>
    </w:p>
    <w:p w14:paraId="3772A691" w14:textId="2CE05F3A" w:rsidR="00E45A25" w:rsidRPr="00856E59" w:rsidRDefault="00E45A25" w:rsidP="004B5107">
      <w:pPr>
        <w:rPr>
          <w:color w:val="FF0000"/>
          <w:u w:val="single"/>
        </w:rPr>
      </w:pPr>
      <w:r>
        <w:rPr>
          <w:noProof/>
          <w:color w:val="FF0000"/>
          <w:u w:val="single"/>
        </w:rPr>
        <w:lastRenderedPageBreak/>
        <w:drawing>
          <wp:anchor distT="0" distB="0" distL="114300" distR="114300" simplePos="0" relativeHeight="251710464" behindDoc="1" locked="0" layoutInCell="1" allowOverlap="1" wp14:anchorId="36B1FA5B" wp14:editId="62FC95D3">
            <wp:simplePos x="0" y="0"/>
            <wp:positionH relativeFrom="column">
              <wp:posOffset>0</wp:posOffset>
            </wp:positionH>
            <wp:positionV relativeFrom="paragraph">
              <wp:posOffset>0</wp:posOffset>
            </wp:positionV>
            <wp:extent cx="5943600" cy="7380605"/>
            <wp:effectExtent l="0" t="0" r="0" b="0"/>
            <wp:wrapTight wrapText="bothSides">
              <wp:wrapPolygon edited="0">
                <wp:start x="0" y="0"/>
                <wp:lineTo x="0" y="21557"/>
                <wp:lineTo x="21554" y="21557"/>
                <wp:lineTo x="21554" y="0"/>
                <wp:lineTo x="0" y="0"/>
              </wp:wrapPolygon>
            </wp:wrapTight>
            <wp:docPr id="119516516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65167" name="Picture 10" descr="A screenshot of a grap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7380605"/>
                    </a:xfrm>
                    <a:prstGeom prst="rect">
                      <a:avLst/>
                    </a:prstGeom>
                  </pic:spPr>
                </pic:pic>
              </a:graphicData>
            </a:graphic>
            <wp14:sizeRelH relativeFrom="page">
              <wp14:pctWidth>0</wp14:pctWidth>
            </wp14:sizeRelH>
            <wp14:sizeRelV relativeFrom="page">
              <wp14:pctHeight>0</wp14:pctHeight>
            </wp14:sizeRelV>
          </wp:anchor>
        </w:drawing>
      </w:r>
    </w:p>
    <w:p w14:paraId="664ACA0F" w14:textId="39EDE5D7" w:rsidR="004B5107" w:rsidRDefault="004B5107" w:rsidP="004B5107"/>
    <w:p w14:paraId="01E56FF2" w14:textId="4323C724" w:rsidR="00EA440D" w:rsidRPr="003C029A" w:rsidRDefault="003C029A" w:rsidP="007C4E1C">
      <w:pPr>
        <w:rPr>
          <w:i/>
          <w:iCs/>
        </w:rPr>
      </w:pPr>
      <w:r w:rsidRPr="003C029A">
        <w:rPr>
          <w:b/>
          <w:bCs/>
          <w:i/>
          <w:iCs/>
        </w:rPr>
        <w:t>Figure S5</w:t>
      </w:r>
      <w:r>
        <w:rPr>
          <w:b/>
          <w:bCs/>
          <w:i/>
          <w:iCs/>
        </w:rPr>
        <w:t xml:space="preserve">. </w:t>
      </w:r>
      <w:r>
        <w:rPr>
          <w:i/>
          <w:iCs/>
        </w:rPr>
        <w:t>Density scatter plots for Quality Total Cover for C40 cities in the region of Africa.</w:t>
      </w:r>
    </w:p>
    <w:p w14:paraId="4D038BEC" w14:textId="2C2F132B" w:rsidR="00B50D45" w:rsidRDefault="002E0A46" w:rsidP="004B5107">
      <w:r>
        <w:rPr>
          <w:noProof/>
        </w:rPr>
        <w:lastRenderedPageBreak/>
        <w:drawing>
          <wp:inline distT="0" distB="0" distL="0" distR="0" wp14:anchorId="24FF311D" wp14:editId="43C986A3">
            <wp:extent cx="5943600" cy="3893185"/>
            <wp:effectExtent l="0" t="0" r="0" b="5715"/>
            <wp:docPr id="1425667583" name="Picture 7"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7583" name="Picture 7" descr="A map of the world with different colored dot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0D167857" w14:textId="05E22AC9" w:rsidR="00120114" w:rsidRDefault="00120114" w:rsidP="004B5107"/>
    <w:p w14:paraId="08E9E025" w14:textId="5ADDA618" w:rsidR="00B306FD" w:rsidRDefault="00B50D45" w:rsidP="00B306FD">
      <w:r w:rsidRPr="00EA440D">
        <w:rPr>
          <w:b/>
          <w:bCs/>
          <w:i/>
          <w:iCs/>
        </w:rPr>
        <w:t xml:space="preserve">Figure </w:t>
      </w:r>
      <w:r w:rsidR="00BB056B">
        <w:rPr>
          <w:b/>
          <w:bCs/>
          <w:i/>
          <w:iCs/>
        </w:rPr>
        <w:t>S20</w:t>
      </w:r>
      <w:r w:rsidRPr="00EA440D">
        <w:rPr>
          <w:b/>
          <w:bCs/>
          <w:i/>
          <w:iCs/>
        </w:rPr>
        <w:t>.</w:t>
      </w:r>
      <w:r w:rsidR="00B306FD">
        <w:rPr>
          <w:i/>
          <w:iCs/>
        </w:rPr>
        <w:t xml:space="preserve"> Equivalent to Figure 5 in the min text but using</w:t>
      </w:r>
      <w:r w:rsidRPr="00EA440D">
        <w:rPr>
          <w:b/>
          <w:bCs/>
          <w:i/>
          <w:iCs/>
        </w:rPr>
        <w:t xml:space="preserve"> </w:t>
      </w:r>
      <w:r w:rsidRPr="00EA440D">
        <w:rPr>
          <w:i/>
          <w:iCs/>
        </w:rPr>
        <w:t xml:space="preserve">the predicted NDVI value at 0.90 proportion of green area as a threshold for identifying greenspace. </w:t>
      </w:r>
      <w:r w:rsidR="00B306FD" w:rsidRPr="00B306FD">
        <w:rPr>
          <w:i/>
          <w:iCs/>
        </w:rPr>
        <w:t xml:space="preserve">Each dot represents a city. Panels a and b show the model fit statistics by region. Panel a </w:t>
      </w:r>
      <w:proofErr w:type="gramStart"/>
      <w:r w:rsidR="00B306FD" w:rsidRPr="00B306FD">
        <w:rPr>
          <w:i/>
          <w:iCs/>
        </w:rPr>
        <w:t>shows</w:t>
      </w:r>
      <w:proofErr w:type="gramEnd"/>
      <w:r w:rsidR="00B306FD" w:rsidRPr="00B306FD">
        <w:rPr>
          <w:i/>
          <w:iCs/>
        </w:rPr>
        <w:t xml:space="preserve"> the adjusted R</w:t>
      </w:r>
      <w:r w:rsidR="00B306FD" w:rsidRPr="00B306FD">
        <w:rPr>
          <w:i/>
          <w:iCs/>
          <w:vertAlign w:val="superscript"/>
        </w:rPr>
        <w:t>2</w:t>
      </w:r>
      <w:r w:rsidR="00B306FD" w:rsidRPr="00B306FD">
        <w:rPr>
          <w:i/>
          <w:iCs/>
        </w:rPr>
        <w:t xml:space="preserve"> value while Panel b shows the root mean square error (</w:t>
      </w:r>
      <w:proofErr w:type="spellStart"/>
      <w:r w:rsidR="00B306FD" w:rsidRPr="00B306FD">
        <w:rPr>
          <w:i/>
          <w:iCs/>
        </w:rPr>
        <w:t>rmse</w:t>
      </w:r>
      <w:proofErr w:type="spellEnd"/>
      <w:r w:rsidR="00B306FD" w:rsidRPr="00B306FD">
        <w:rPr>
          <w:i/>
          <w:iCs/>
        </w:rPr>
        <w:t>). Panel c shows the predicted natural space NDVI value where 0.70 of the area, and thus population, has access to sufficient nearby natural space. Models with poor fit (R</w:t>
      </w:r>
      <w:r w:rsidR="00B306FD" w:rsidRPr="00B306FD">
        <w:rPr>
          <w:i/>
          <w:iCs/>
          <w:vertAlign w:val="superscript"/>
        </w:rPr>
        <w:t xml:space="preserve">2 </w:t>
      </w:r>
      <w:r w:rsidR="00B306FD" w:rsidRPr="00B306FD">
        <w:rPr>
          <w:i/>
          <w:iCs/>
        </w:rPr>
        <w:t>less than 0.50) are shown with small dots.</w:t>
      </w:r>
    </w:p>
    <w:p w14:paraId="796CD52D" w14:textId="0F489CD3" w:rsidR="00B50D45" w:rsidRPr="00EA440D" w:rsidRDefault="00B50D45" w:rsidP="00B50D45">
      <w:pPr>
        <w:rPr>
          <w:i/>
          <w:iCs/>
        </w:rPr>
      </w:pPr>
    </w:p>
    <w:p w14:paraId="55C81F7D" w14:textId="77777777" w:rsidR="00B50D45" w:rsidRDefault="00B50D45" w:rsidP="00120114">
      <w:pPr>
        <w:rPr>
          <w:b/>
          <w:bCs/>
          <w:i/>
          <w:iCs/>
        </w:rPr>
      </w:pPr>
    </w:p>
    <w:p w14:paraId="1B0E3C83" w14:textId="77777777" w:rsidR="0022759F" w:rsidRDefault="0022759F" w:rsidP="00120114">
      <w:pPr>
        <w:rPr>
          <w:b/>
          <w:bCs/>
          <w:i/>
          <w:iCs/>
        </w:rPr>
      </w:pPr>
    </w:p>
    <w:p w14:paraId="47C870A1" w14:textId="77777777" w:rsidR="0022759F" w:rsidRDefault="0022759F" w:rsidP="00120114">
      <w:pPr>
        <w:rPr>
          <w:b/>
          <w:bCs/>
          <w:i/>
          <w:iCs/>
        </w:rPr>
      </w:pPr>
    </w:p>
    <w:p w14:paraId="5E96E8F3" w14:textId="77777777" w:rsidR="0022759F" w:rsidRDefault="0022759F" w:rsidP="00120114">
      <w:pPr>
        <w:rPr>
          <w:b/>
          <w:bCs/>
          <w:i/>
          <w:iCs/>
        </w:rPr>
      </w:pPr>
    </w:p>
    <w:p w14:paraId="1406933A" w14:textId="0744BA0C" w:rsidR="0022759F" w:rsidRDefault="002E0A46" w:rsidP="00120114">
      <w:pPr>
        <w:rPr>
          <w:b/>
          <w:bCs/>
          <w:i/>
          <w:iCs/>
        </w:rPr>
      </w:pPr>
      <w:r>
        <w:rPr>
          <w:b/>
          <w:bCs/>
          <w:i/>
          <w:iCs/>
          <w:noProof/>
        </w:rPr>
        <w:lastRenderedPageBreak/>
        <w:drawing>
          <wp:inline distT="0" distB="0" distL="0" distR="0" wp14:anchorId="72A2028C" wp14:editId="46764F35">
            <wp:extent cx="5943600" cy="3893185"/>
            <wp:effectExtent l="0" t="0" r="0" b="5715"/>
            <wp:docPr id="1585972951" name="Picture 8"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72951" name="Picture 8" descr="A map of the world with different colored do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5F0DCFED" w14:textId="77777777" w:rsidR="0022759F" w:rsidRDefault="0022759F" w:rsidP="00120114">
      <w:pPr>
        <w:rPr>
          <w:b/>
          <w:bCs/>
          <w:i/>
          <w:iCs/>
        </w:rPr>
      </w:pPr>
    </w:p>
    <w:p w14:paraId="71E9EE70" w14:textId="77777777" w:rsidR="0022759F" w:rsidRDefault="0022759F" w:rsidP="00120114">
      <w:pPr>
        <w:rPr>
          <w:b/>
          <w:bCs/>
          <w:i/>
          <w:iCs/>
        </w:rPr>
      </w:pPr>
    </w:p>
    <w:p w14:paraId="1339145B" w14:textId="1FF8E9B2" w:rsidR="00120114" w:rsidRPr="004E0789" w:rsidRDefault="006722DC" w:rsidP="00120114">
      <w:pPr>
        <w:rPr>
          <w:i/>
          <w:iCs/>
        </w:rPr>
      </w:pPr>
      <w:r w:rsidRPr="00EA440D">
        <w:rPr>
          <w:b/>
          <w:bCs/>
          <w:i/>
          <w:iCs/>
        </w:rPr>
        <w:t xml:space="preserve">Figure </w:t>
      </w:r>
      <w:r w:rsidR="00BB056B">
        <w:rPr>
          <w:b/>
          <w:bCs/>
          <w:i/>
          <w:iCs/>
        </w:rPr>
        <w:t>S</w:t>
      </w:r>
      <w:r>
        <w:rPr>
          <w:b/>
          <w:bCs/>
          <w:i/>
          <w:iCs/>
        </w:rPr>
        <w:t>2</w:t>
      </w:r>
      <w:r w:rsidR="00BB056B">
        <w:rPr>
          <w:b/>
          <w:bCs/>
          <w:i/>
          <w:iCs/>
        </w:rPr>
        <w:t>1</w:t>
      </w:r>
      <w:r w:rsidR="00120114" w:rsidRPr="004E0789">
        <w:rPr>
          <w:b/>
          <w:bCs/>
          <w:i/>
          <w:iCs/>
        </w:rPr>
        <w:t xml:space="preserve">. </w:t>
      </w:r>
      <w:r w:rsidR="00B306FD">
        <w:rPr>
          <w:i/>
          <w:iCs/>
        </w:rPr>
        <w:t>Equivalent to Figure 5 in the min text but using</w:t>
      </w:r>
      <w:r w:rsidR="00B306FD" w:rsidRPr="00EA440D">
        <w:rPr>
          <w:b/>
          <w:bCs/>
          <w:i/>
          <w:iCs/>
        </w:rPr>
        <w:t xml:space="preserve"> </w:t>
      </w:r>
      <w:r w:rsidR="00B306FD" w:rsidRPr="00EA440D">
        <w:rPr>
          <w:i/>
          <w:iCs/>
        </w:rPr>
        <w:t xml:space="preserve">the predicted NDVI value at </w:t>
      </w:r>
      <w:r w:rsidR="00B306FD">
        <w:rPr>
          <w:i/>
          <w:iCs/>
        </w:rPr>
        <w:t>1.0</w:t>
      </w:r>
      <w:r w:rsidR="00B306FD" w:rsidRPr="00EA440D">
        <w:rPr>
          <w:i/>
          <w:iCs/>
        </w:rPr>
        <w:t xml:space="preserve"> proportion of green area as a threshold for identifying greenspace. </w:t>
      </w:r>
      <w:r w:rsidR="00B306FD" w:rsidRPr="00B306FD">
        <w:rPr>
          <w:i/>
          <w:iCs/>
        </w:rPr>
        <w:t xml:space="preserve">Each dot represents a city. Panels a and b show the model fit statistics by region. Panel a </w:t>
      </w:r>
      <w:proofErr w:type="gramStart"/>
      <w:r w:rsidR="00B306FD" w:rsidRPr="00B306FD">
        <w:rPr>
          <w:i/>
          <w:iCs/>
        </w:rPr>
        <w:t>shows</w:t>
      </w:r>
      <w:proofErr w:type="gramEnd"/>
      <w:r w:rsidR="00B306FD" w:rsidRPr="00B306FD">
        <w:rPr>
          <w:i/>
          <w:iCs/>
        </w:rPr>
        <w:t xml:space="preserve"> the adjusted R</w:t>
      </w:r>
      <w:r w:rsidR="00B306FD" w:rsidRPr="00B306FD">
        <w:rPr>
          <w:i/>
          <w:iCs/>
          <w:vertAlign w:val="superscript"/>
        </w:rPr>
        <w:t>2</w:t>
      </w:r>
      <w:r w:rsidR="00B306FD" w:rsidRPr="00B306FD">
        <w:rPr>
          <w:i/>
          <w:iCs/>
        </w:rPr>
        <w:t xml:space="preserve"> value while Panel b shows the root mean square error (</w:t>
      </w:r>
      <w:proofErr w:type="spellStart"/>
      <w:r w:rsidR="00B306FD" w:rsidRPr="00B306FD">
        <w:rPr>
          <w:i/>
          <w:iCs/>
        </w:rPr>
        <w:t>rmse</w:t>
      </w:r>
      <w:proofErr w:type="spellEnd"/>
      <w:r w:rsidR="00B306FD" w:rsidRPr="00B306FD">
        <w:rPr>
          <w:i/>
          <w:iCs/>
        </w:rPr>
        <w:t>). Panel c shows the predicted natural space NDVI value where 0.70 of the area, and thus population, has access to sufficient nearby natural space. Models with poor fit (R</w:t>
      </w:r>
      <w:r w:rsidR="00B306FD" w:rsidRPr="00B306FD">
        <w:rPr>
          <w:i/>
          <w:iCs/>
          <w:vertAlign w:val="superscript"/>
        </w:rPr>
        <w:t xml:space="preserve">2 </w:t>
      </w:r>
      <w:r w:rsidR="00B306FD" w:rsidRPr="00B306FD">
        <w:rPr>
          <w:i/>
          <w:iCs/>
        </w:rPr>
        <w:t>less than 0.50) are shown with small dots.</w:t>
      </w:r>
    </w:p>
    <w:p w14:paraId="4DE69C66" w14:textId="2D7F8E9A" w:rsidR="004E0789" w:rsidRDefault="004E0789" w:rsidP="00120114"/>
    <w:p w14:paraId="77893033" w14:textId="77777777" w:rsidR="009B7B3E" w:rsidRDefault="009B7B3E" w:rsidP="004B5107"/>
    <w:p w14:paraId="7404D434" w14:textId="77777777" w:rsidR="009B7B3E" w:rsidRDefault="009B7B3E" w:rsidP="004B5107"/>
    <w:p w14:paraId="5AF7C9EF" w14:textId="77777777" w:rsidR="009B7B3E" w:rsidRDefault="009B7B3E" w:rsidP="004B5107"/>
    <w:p w14:paraId="0A5D8346" w14:textId="77777777" w:rsidR="009B7B3E" w:rsidRDefault="009B7B3E" w:rsidP="004B5107"/>
    <w:p w14:paraId="50574480" w14:textId="77777777" w:rsidR="009B7B3E" w:rsidRDefault="009B7B3E" w:rsidP="004B5107"/>
    <w:p w14:paraId="76B04FBD" w14:textId="77777777" w:rsidR="009B7B3E" w:rsidRDefault="009B7B3E" w:rsidP="004B5107"/>
    <w:p w14:paraId="63E1E647" w14:textId="77777777" w:rsidR="009B7B3E" w:rsidRDefault="009B7B3E" w:rsidP="004B5107"/>
    <w:p w14:paraId="3D053069" w14:textId="77777777" w:rsidR="009B7B3E" w:rsidRDefault="009B7B3E" w:rsidP="004B5107"/>
    <w:p w14:paraId="40AE20CA" w14:textId="77777777" w:rsidR="009B7B3E" w:rsidRDefault="009B7B3E" w:rsidP="004B5107"/>
    <w:p w14:paraId="13AE620B" w14:textId="77777777" w:rsidR="009B7B3E" w:rsidRDefault="009B7B3E" w:rsidP="004B5107"/>
    <w:p w14:paraId="5F88895F" w14:textId="77777777" w:rsidR="009B7B3E" w:rsidRDefault="009B7B3E" w:rsidP="004B5107"/>
    <w:p w14:paraId="00E6CDDA" w14:textId="77777777" w:rsidR="009B7B3E" w:rsidRDefault="009B7B3E" w:rsidP="004B5107"/>
    <w:p w14:paraId="44B56CB1" w14:textId="77777777" w:rsidR="009B7B3E" w:rsidRDefault="009B7B3E" w:rsidP="004B5107"/>
    <w:p w14:paraId="4753B849" w14:textId="77777777" w:rsidR="009B7B3E" w:rsidRDefault="009B7B3E" w:rsidP="004B5107"/>
    <w:p w14:paraId="0D51E12E" w14:textId="77777777" w:rsidR="009B7B3E" w:rsidRDefault="009B7B3E" w:rsidP="004B5107"/>
    <w:p w14:paraId="2B56A580" w14:textId="79C368F3" w:rsidR="00120114" w:rsidRPr="009B7B3E" w:rsidRDefault="000A04C0" w:rsidP="004B5107">
      <w:pPr>
        <w:rPr>
          <w:b/>
          <w:bCs/>
        </w:rPr>
      </w:pPr>
      <w:r w:rsidRPr="007D0B42">
        <w:rPr>
          <w:b/>
          <w:bCs/>
          <w:i/>
          <w:iCs/>
          <w:noProof/>
        </w:rPr>
        <w:lastRenderedPageBreak/>
        <w:drawing>
          <wp:anchor distT="0" distB="0" distL="114300" distR="114300" simplePos="0" relativeHeight="251657216" behindDoc="1" locked="0" layoutInCell="1" allowOverlap="1" wp14:anchorId="43D85302" wp14:editId="348832C7">
            <wp:simplePos x="0" y="0"/>
            <wp:positionH relativeFrom="column">
              <wp:posOffset>-457200</wp:posOffset>
            </wp:positionH>
            <wp:positionV relativeFrom="paragraph">
              <wp:posOffset>0</wp:posOffset>
            </wp:positionV>
            <wp:extent cx="6908800" cy="6082030"/>
            <wp:effectExtent l="0" t="0" r="0" b="1270"/>
            <wp:wrapTight wrapText="bothSides">
              <wp:wrapPolygon edited="0">
                <wp:start x="0" y="0"/>
                <wp:lineTo x="0" y="21559"/>
                <wp:lineTo x="21560" y="21559"/>
                <wp:lineTo x="21560" y="0"/>
                <wp:lineTo x="0" y="0"/>
              </wp:wrapPolygon>
            </wp:wrapTight>
            <wp:docPr id="1692902591"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02591" name="Picture 2" descr="A screenshot of a 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08800" cy="6082030"/>
                    </a:xfrm>
                    <a:prstGeom prst="rect">
                      <a:avLst/>
                    </a:prstGeom>
                  </pic:spPr>
                </pic:pic>
              </a:graphicData>
            </a:graphic>
            <wp14:sizeRelH relativeFrom="page">
              <wp14:pctWidth>0</wp14:pctWidth>
            </wp14:sizeRelH>
            <wp14:sizeRelV relativeFrom="page">
              <wp14:pctHeight>0</wp14:pctHeight>
            </wp14:sizeRelV>
          </wp:anchor>
        </w:drawing>
      </w:r>
    </w:p>
    <w:p w14:paraId="5206BE6D" w14:textId="12163A33" w:rsidR="004E0789" w:rsidRDefault="004E0789" w:rsidP="004B5107">
      <w:pPr>
        <w:rPr>
          <w:b/>
          <w:bCs/>
        </w:rPr>
      </w:pPr>
    </w:p>
    <w:p w14:paraId="0012C46E" w14:textId="2FC2A922" w:rsidR="000A04C0" w:rsidRDefault="009B7B3E" w:rsidP="000A04C0">
      <w:r>
        <w:rPr>
          <w:b/>
          <w:bCs/>
          <w:i/>
          <w:iCs/>
        </w:rPr>
        <w:t xml:space="preserve">Figure </w:t>
      </w:r>
      <w:r w:rsidR="00BB056B">
        <w:rPr>
          <w:b/>
          <w:bCs/>
          <w:i/>
          <w:iCs/>
        </w:rPr>
        <w:t>S22</w:t>
      </w:r>
      <w:r w:rsidR="004B5107" w:rsidRPr="004E0789">
        <w:rPr>
          <w:b/>
          <w:bCs/>
          <w:i/>
          <w:iCs/>
        </w:rPr>
        <w:t xml:space="preserve">. </w:t>
      </w:r>
      <w:r w:rsidR="004B5107" w:rsidRPr="004E0789">
        <w:rPr>
          <w:i/>
          <w:iCs/>
        </w:rPr>
        <w:t>Comparison of Global Human Settlement Urban City Database (GHS-UCDB) urban bounds</w:t>
      </w:r>
      <w:r w:rsidR="000A04C0">
        <w:rPr>
          <w:i/>
          <w:iCs/>
        </w:rPr>
        <w:t xml:space="preserve"> (shown in blue)</w:t>
      </w:r>
      <w:r w:rsidR="004B5107" w:rsidRPr="004E0789">
        <w:rPr>
          <w:i/>
          <w:iCs/>
        </w:rPr>
        <w:t xml:space="preserve"> and C40 self-defined city definitions</w:t>
      </w:r>
      <w:r w:rsidR="000A04C0">
        <w:rPr>
          <w:i/>
          <w:iCs/>
        </w:rPr>
        <w:t xml:space="preserve"> </w:t>
      </w:r>
      <w:r w:rsidR="000A04C0" w:rsidRPr="000A04C0">
        <w:rPr>
          <w:i/>
          <w:iCs/>
        </w:rPr>
        <w:t>(shown in red). We have used the GHS-UCDB bounds for our primary analysis as they are constructed in a consistent manner using information on population density and built-up area. However, we conducted a sensitivity analysis using the urban definitions provided by C40 cities. These self-defined bounds tend to represent a smaller area than those of the GHS-UCDB, though this is not always the case, particularly in Chinese C40 cities. The C40 defined shapes are shown in red and the GHS-UCDB bounds in blue.</w:t>
      </w:r>
    </w:p>
    <w:p w14:paraId="164C5A5D" w14:textId="6B066010" w:rsidR="004B5107" w:rsidRPr="00BB056B" w:rsidRDefault="004B5107" w:rsidP="008B65C7"/>
    <w:p w14:paraId="7594D4B2" w14:textId="4EB1A4D0" w:rsidR="008B65C7" w:rsidRDefault="00D506FD" w:rsidP="004B5107">
      <w:pPr>
        <w:pStyle w:val="subheader"/>
        <w:rPr>
          <w:i w:val="0"/>
          <w:iCs w:val="0"/>
        </w:rPr>
      </w:pPr>
      <w:r>
        <w:rPr>
          <w:i w:val="0"/>
          <w:iCs w:val="0"/>
          <w:noProof/>
        </w:rPr>
        <w:lastRenderedPageBreak/>
        <w:drawing>
          <wp:inline distT="0" distB="0" distL="0" distR="0" wp14:anchorId="100C92E3" wp14:editId="0F2FB6E5">
            <wp:extent cx="5486400" cy="3657600"/>
            <wp:effectExtent l="0" t="0" r="0" b="0"/>
            <wp:docPr id="662857635" name="Picture 9" descr="A graph of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57635" name="Picture 9" descr="A graph of different shap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74DAB20" w14:textId="58E4C305" w:rsidR="008B65C7" w:rsidRDefault="008B65C7" w:rsidP="004B5107">
      <w:pPr>
        <w:pStyle w:val="subheader"/>
        <w:rPr>
          <w:i w:val="0"/>
          <w:iCs w:val="0"/>
        </w:rPr>
      </w:pPr>
    </w:p>
    <w:p w14:paraId="6565903D" w14:textId="4C26EB7C" w:rsidR="008B65C7" w:rsidRDefault="008B65C7" w:rsidP="004B5107">
      <w:pPr>
        <w:pStyle w:val="subheader"/>
        <w:rPr>
          <w:i w:val="0"/>
          <w:iCs w:val="0"/>
        </w:rPr>
      </w:pPr>
    </w:p>
    <w:p w14:paraId="4F0F13FC" w14:textId="0A7CC8FE" w:rsidR="00BB056B" w:rsidRPr="00D506FD" w:rsidRDefault="00100BAF" w:rsidP="00BB056B">
      <w:pPr>
        <w:pStyle w:val="subheader"/>
      </w:pPr>
      <w:r w:rsidRPr="00D506FD">
        <w:rPr>
          <w:b/>
          <w:bCs/>
        </w:rPr>
        <w:t>Figure S23.</w:t>
      </w:r>
      <w:r w:rsidR="008B65C7" w:rsidRPr="00D506FD">
        <w:t xml:space="preserve"> Comparison of estimated Urban Nature Declaration target-equivalent </w:t>
      </w:r>
      <w:r w:rsidR="00D506FD" w:rsidRPr="00D506FD">
        <w:t>NDVI-scale</w:t>
      </w:r>
      <w:r w:rsidR="008B65C7" w:rsidRPr="00D506FD">
        <w:t xml:space="preserve"> </w:t>
      </w:r>
      <w:r w:rsidR="00D506FD" w:rsidRPr="00D506FD">
        <w:t>values</w:t>
      </w:r>
      <w:r w:rsidR="008B65C7" w:rsidRPr="00D506FD">
        <w:t xml:space="preserve"> by urban boundary definition.</w:t>
      </w:r>
      <w:r w:rsidR="00BB056B" w:rsidRPr="00D506FD">
        <w:t xml:space="preserve"> Panel</w:t>
      </w:r>
      <w:r w:rsidR="00D506FD" w:rsidRPr="00D506FD">
        <w:t>a</w:t>
      </w:r>
      <w:r w:rsidR="00BB056B" w:rsidRPr="00D506FD">
        <w:t xml:space="preserve"> </w:t>
      </w:r>
      <w:r w:rsidR="00D506FD" w:rsidRPr="00D506FD">
        <w:t>a</w:t>
      </w:r>
      <w:r w:rsidR="00BB056B" w:rsidRPr="00D506FD">
        <w:t xml:space="preserve"> </w:t>
      </w:r>
      <w:proofErr w:type="gramStart"/>
      <w:r w:rsidR="00BB056B" w:rsidRPr="00D506FD">
        <w:t>show</w:t>
      </w:r>
      <w:r w:rsidR="00D506FD" w:rsidRPr="00D506FD">
        <w:t>s</w:t>
      </w:r>
      <w:proofErr w:type="gramEnd"/>
      <w:r w:rsidR="00BB056B" w:rsidRPr="00D506FD">
        <w:t xml:space="preserve"> the estimated NDVI value equivalent of achieving the Quality Total Cover target, or 30% green area. Panel </w:t>
      </w:r>
      <w:r w:rsidR="00D506FD" w:rsidRPr="00D506FD">
        <w:t>b</w:t>
      </w:r>
      <w:r w:rsidR="00BB056B" w:rsidRPr="00D506FD">
        <w:t xml:space="preserve"> show</w:t>
      </w:r>
      <w:r w:rsidR="00D506FD" w:rsidRPr="00D506FD">
        <w:t>s</w:t>
      </w:r>
      <w:r w:rsidR="00BB056B" w:rsidRPr="00D506FD">
        <w:t xml:space="preserve"> the estimated</w:t>
      </w:r>
      <w:r w:rsidR="00D506FD" w:rsidRPr="00D506FD">
        <w:t xml:space="preserve"> natural space</w:t>
      </w:r>
      <w:r w:rsidR="00BB056B" w:rsidRPr="00D506FD">
        <w:t xml:space="preserve"> NDVI value equivalent of achieving the Equitable Spatial Distribution target, or 70% area with access to natural space. Each dot represents a city, with purple dots representing cities in which the Global Human Settlement Urban </w:t>
      </w:r>
      <w:proofErr w:type="spellStart"/>
      <w:r w:rsidR="00BB056B" w:rsidRPr="00D506FD">
        <w:t>Centres</w:t>
      </w:r>
      <w:proofErr w:type="spellEnd"/>
      <w:r w:rsidR="00BB056B" w:rsidRPr="00D506FD">
        <w:t xml:space="preserve"> Database (UCDB) urban definition is a larger area and green dots showing cities for which the C40 urban definition is larger. </w:t>
      </w:r>
    </w:p>
    <w:p w14:paraId="41E55878" w14:textId="107E988B" w:rsidR="008B65C7" w:rsidRPr="008B65C7" w:rsidRDefault="008B65C7" w:rsidP="004B5107">
      <w:pPr>
        <w:pStyle w:val="subheader"/>
      </w:pPr>
    </w:p>
    <w:p w14:paraId="6DED81EC" w14:textId="663DD3CB" w:rsidR="004B5107" w:rsidRDefault="004B5107" w:rsidP="004B5107">
      <w:pPr>
        <w:pStyle w:val="subheader"/>
        <w:rPr>
          <w:i w:val="0"/>
          <w:iCs w:val="0"/>
        </w:rPr>
      </w:pPr>
    </w:p>
    <w:p w14:paraId="45B1137F" w14:textId="49DEB5C2" w:rsidR="008B65C7" w:rsidRPr="008B65C7" w:rsidRDefault="008B65C7" w:rsidP="008B65C7">
      <w:pPr>
        <w:pStyle w:val="subheader"/>
      </w:pPr>
    </w:p>
    <w:p w14:paraId="2721937B" w14:textId="77777777" w:rsidR="004B5107" w:rsidRDefault="004B5107" w:rsidP="004B5107">
      <w:pPr>
        <w:ind w:firstLine="720"/>
        <w:rPr>
          <w:b/>
          <w:bCs/>
          <w:shd w:val="clear" w:color="auto" w:fill="FFFFFF"/>
        </w:rPr>
      </w:pPr>
    </w:p>
    <w:p w14:paraId="0912F8D0" w14:textId="77777777" w:rsidR="00381F12" w:rsidRPr="008D6257" w:rsidRDefault="00381F12" w:rsidP="008D6257">
      <w:pPr>
        <w:rPr>
          <w:b/>
          <w:bCs/>
        </w:rPr>
      </w:pPr>
    </w:p>
    <w:sectPr w:rsidR="00381F12" w:rsidRPr="008D625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Kinney, Patrick" w:date="2023-10-16T16:05:00Z" w:initials="KP">
    <w:p w14:paraId="7F52256A" w14:textId="77777777" w:rsidR="0087469D" w:rsidRDefault="0087469D" w:rsidP="00F44F5F">
      <w:r>
        <w:rPr>
          <w:rStyle w:val="CommentReference"/>
        </w:rPr>
        <w:annotationRef/>
      </w:r>
      <w:r>
        <w:rPr>
          <w:color w:val="000000"/>
          <w:sz w:val="20"/>
          <w:szCs w:val="20"/>
        </w:rPr>
        <w:t>Or could say “live in close proximity”… for plain language</w:t>
      </w:r>
    </w:p>
  </w:comment>
  <w:comment w:id="8" w:author="Kinney, Patrick" w:date="2023-10-16T17:47:00Z" w:initials="PK">
    <w:p w14:paraId="6D4F2EAB" w14:textId="77777777" w:rsidR="0087469D" w:rsidRDefault="0087469D" w:rsidP="00433043">
      <w:r>
        <w:rPr>
          <w:rStyle w:val="CommentReference"/>
        </w:rPr>
        <w:annotationRef/>
      </w:r>
      <w:r>
        <w:rPr>
          <w:color w:val="000000"/>
          <w:sz w:val="20"/>
          <w:szCs w:val="20"/>
        </w:rPr>
        <w:t>Note that open land without vegetation could also qualify as natural space (in arid cities), so perhaps need a different term here like “combined green and blue space”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52256A" w15:done="0"/>
  <w15:commentEx w15:paraId="6D4F2E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D7DDAF" w16cex:dateUtc="2023-10-16T20:05:00Z"/>
  <w16cex:commentExtensible w16cex:durableId="28D7F5BB" w16cex:dateUtc="2023-10-16T21: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52256A" w16cid:durableId="28D7DDAF"/>
  <w16cid:commentId w16cid:paraId="6D4F2EAB" w16cid:durableId="28D7F5B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altName w:val="Titling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Roboto">
    <w:panose1 w:val="020B0604020202020204"/>
    <w:charset w:val="00"/>
    <w:family w:val="auto"/>
    <w:pitch w:val="variable"/>
    <w:sig w:usb0="E0000AFF" w:usb1="5000217F" w:usb2="0000002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64F"/>
    <w:multiLevelType w:val="multilevel"/>
    <w:tmpl w:val="6D329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44154"/>
    <w:multiLevelType w:val="multilevel"/>
    <w:tmpl w:val="DF882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D2797"/>
    <w:multiLevelType w:val="hybridMultilevel"/>
    <w:tmpl w:val="0EAC2736"/>
    <w:lvl w:ilvl="0" w:tplc="D2160C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E7D78"/>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2C12B17"/>
    <w:multiLevelType w:val="multilevel"/>
    <w:tmpl w:val="A30CAD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52A0E90"/>
    <w:multiLevelType w:val="multilevel"/>
    <w:tmpl w:val="BF2EC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1D7466"/>
    <w:multiLevelType w:val="multilevel"/>
    <w:tmpl w:val="81562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38091A"/>
    <w:multiLevelType w:val="multilevel"/>
    <w:tmpl w:val="C8EC903A"/>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0070F2"/>
    <w:multiLevelType w:val="multilevel"/>
    <w:tmpl w:val="6248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8904E7"/>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654D052B"/>
    <w:multiLevelType w:val="multilevel"/>
    <w:tmpl w:val="3474BBC6"/>
    <w:lvl w:ilvl="0">
      <w:start w:val="4"/>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6AC01633"/>
    <w:multiLevelType w:val="hybridMultilevel"/>
    <w:tmpl w:val="A60E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067198">
    <w:abstractNumId w:val="7"/>
  </w:num>
  <w:num w:numId="2" w16cid:durableId="1578900700">
    <w:abstractNumId w:val="5"/>
  </w:num>
  <w:num w:numId="3" w16cid:durableId="557932642">
    <w:abstractNumId w:val="4"/>
  </w:num>
  <w:num w:numId="4" w16cid:durableId="1308125921">
    <w:abstractNumId w:val="11"/>
  </w:num>
  <w:num w:numId="5" w16cid:durableId="1652175505">
    <w:abstractNumId w:val="9"/>
  </w:num>
  <w:num w:numId="6" w16cid:durableId="827206154">
    <w:abstractNumId w:val="3"/>
  </w:num>
  <w:num w:numId="7" w16cid:durableId="1737975575">
    <w:abstractNumId w:val="10"/>
  </w:num>
  <w:num w:numId="8" w16cid:durableId="1555316847">
    <w:abstractNumId w:val="0"/>
  </w:num>
  <w:num w:numId="9" w16cid:durableId="132792971">
    <w:abstractNumId w:val="1"/>
  </w:num>
  <w:num w:numId="10" w16cid:durableId="435370218">
    <w:abstractNumId w:val="8"/>
  </w:num>
  <w:num w:numId="11" w16cid:durableId="165872970">
    <w:abstractNumId w:val="6"/>
  </w:num>
  <w:num w:numId="12" w16cid:durableId="130268934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inney, Patrick">
    <w15:presenceInfo w15:providerId="AD" w15:userId="S::pkinney@bu.edu::39954948-73c9-47d0-a8b5-8d1b9d370b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002"/>
    <w:rsid w:val="0000293C"/>
    <w:rsid w:val="00003C10"/>
    <w:rsid w:val="000078C0"/>
    <w:rsid w:val="00011F06"/>
    <w:rsid w:val="00015ABF"/>
    <w:rsid w:val="000170A9"/>
    <w:rsid w:val="000202C8"/>
    <w:rsid w:val="00020D67"/>
    <w:rsid w:val="00027DCA"/>
    <w:rsid w:val="00044EE1"/>
    <w:rsid w:val="00045EA3"/>
    <w:rsid w:val="00047720"/>
    <w:rsid w:val="00051B69"/>
    <w:rsid w:val="0007702B"/>
    <w:rsid w:val="000A04C0"/>
    <w:rsid w:val="000A05C7"/>
    <w:rsid w:val="000C65ED"/>
    <w:rsid w:val="000D5BAC"/>
    <w:rsid w:val="000E043F"/>
    <w:rsid w:val="000E3B71"/>
    <w:rsid w:val="000E3CA6"/>
    <w:rsid w:val="000E5D30"/>
    <w:rsid w:val="000F3B82"/>
    <w:rsid w:val="000F5175"/>
    <w:rsid w:val="00100342"/>
    <w:rsid w:val="00100B51"/>
    <w:rsid w:val="00100BAF"/>
    <w:rsid w:val="001028EE"/>
    <w:rsid w:val="00102DF6"/>
    <w:rsid w:val="00107CA0"/>
    <w:rsid w:val="00115584"/>
    <w:rsid w:val="00120114"/>
    <w:rsid w:val="00125387"/>
    <w:rsid w:val="0012742B"/>
    <w:rsid w:val="0013328A"/>
    <w:rsid w:val="00143B37"/>
    <w:rsid w:val="00146E4E"/>
    <w:rsid w:val="00151BCA"/>
    <w:rsid w:val="0015572E"/>
    <w:rsid w:val="00157D05"/>
    <w:rsid w:val="0018074D"/>
    <w:rsid w:val="00186A54"/>
    <w:rsid w:val="001A2B2D"/>
    <w:rsid w:val="001B1FCC"/>
    <w:rsid w:val="001B496E"/>
    <w:rsid w:val="001B6402"/>
    <w:rsid w:val="001B7976"/>
    <w:rsid w:val="001D31BB"/>
    <w:rsid w:val="001D6890"/>
    <w:rsid w:val="001E5C51"/>
    <w:rsid w:val="001E6FB2"/>
    <w:rsid w:val="001E763E"/>
    <w:rsid w:val="0020576C"/>
    <w:rsid w:val="002125D7"/>
    <w:rsid w:val="0021474E"/>
    <w:rsid w:val="002153C7"/>
    <w:rsid w:val="00221E58"/>
    <w:rsid w:val="00222397"/>
    <w:rsid w:val="0022759F"/>
    <w:rsid w:val="00236BC1"/>
    <w:rsid w:val="0024062B"/>
    <w:rsid w:val="00247700"/>
    <w:rsid w:val="00254173"/>
    <w:rsid w:val="00255C1F"/>
    <w:rsid w:val="00261B44"/>
    <w:rsid w:val="00263846"/>
    <w:rsid w:val="00264865"/>
    <w:rsid w:val="00265369"/>
    <w:rsid w:val="0027724B"/>
    <w:rsid w:val="002828E1"/>
    <w:rsid w:val="0028645F"/>
    <w:rsid w:val="00292F0F"/>
    <w:rsid w:val="00296477"/>
    <w:rsid w:val="002A5272"/>
    <w:rsid w:val="002B78B4"/>
    <w:rsid w:val="002C33DE"/>
    <w:rsid w:val="002C66B9"/>
    <w:rsid w:val="002E0A46"/>
    <w:rsid w:val="002E221B"/>
    <w:rsid w:val="002E39EC"/>
    <w:rsid w:val="002F3E8E"/>
    <w:rsid w:val="002F4071"/>
    <w:rsid w:val="002F41C7"/>
    <w:rsid w:val="002F5E04"/>
    <w:rsid w:val="002F63B9"/>
    <w:rsid w:val="00300A26"/>
    <w:rsid w:val="00305AA0"/>
    <w:rsid w:val="0030722E"/>
    <w:rsid w:val="00313209"/>
    <w:rsid w:val="00314160"/>
    <w:rsid w:val="00314244"/>
    <w:rsid w:val="00315F42"/>
    <w:rsid w:val="0031600E"/>
    <w:rsid w:val="0031671E"/>
    <w:rsid w:val="0032244E"/>
    <w:rsid w:val="00332E5E"/>
    <w:rsid w:val="00334466"/>
    <w:rsid w:val="00335C06"/>
    <w:rsid w:val="00336D95"/>
    <w:rsid w:val="00343726"/>
    <w:rsid w:val="003437EF"/>
    <w:rsid w:val="00343AFC"/>
    <w:rsid w:val="003451B0"/>
    <w:rsid w:val="0035010D"/>
    <w:rsid w:val="00353C6F"/>
    <w:rsid w:val="00354050"/>
    <w:rsid w:val="00356D33"/>
    <w:rsid w:val="003603D0"/>
    <w:rsid w:val="003617C8"/>
    <w:rsid w:val="0036304A"/>
    <w:rsid w:val="003673B5"/>
    <w:rsid w:val="0037186A"/>
    <w:rsid w:val="00380EBF"/>
    <w:rsid w:val="00381F12"/>
    <w:rsid w:val="00382357"/>
    <w:rsid w:val="00384156"/>
    <w:rsid w:val="00391732"/>
    <w:rsid w:val="003940A9"/>
    <w:rsid w:val="003A0401"/>
    <w:rsid w:val="003A3C79"/>
    <w:rsid w:val="003A458B"/>
    <w:rsid w:val="003A5CAE"/>
    <w:rsid w:val="003A7EE4"/>
    <w:rsid w:val="003C029A"/>
    <w:rsid w:val="003C135C"/>
    <w:rsid w:val="003C4EC0"/>
    <w:rsid w:val="003C562A"/>
    <w:rsid w:val="003D23D4"/>
    <w:rsid w:val="003E2E71"/>
    <w:rsid w:val="003E544E"/>
    <w:rsid w:val="003E710A"/>
    <w:rsid w:val="003F02F3"/>
    <w:rsid w:val="003F391F"/>
    <w:rsid w:val="003F56E9"/>
    <w:rsid w:val="003F6286"/>
    <w:rsid w:val="00407712"/>
    <w:rsid w:val="0042025F"/>
    <w:rsid w:val="00420702"/>
    <w:rsid w:val="00422A38"/>
    <w:rsid w:val="00430558"/>
    <w:rsid w:val="0043412A"/>
    <w:rsid w:val="00434EAD"/>
    <w:rsid w:val="004374C9"/>
    <w:rsid w:val="00441B0F"/>
    <w:rsid w:val="004438D7"/>
    <w:rsid w:val="00445CEF"/>
    <w:rsid w:val="00446F02"/>
    <w:rsid w:val="00447F99"/>
    <w:rsid w:val="00450D26"/>
    <w:rsid w:val="004574A9"/>
    <w:rsid w:val="004618BE"/>
    <w:rsid w:val="00470EB0"/>
    <w:rsid w:val="0047281C"/>
    <w:rsid w:val="00486663"/>
    <w:rsid w:val="004948BF"/>
    <w:rsid w:val="004949D4"/>
    <w:rsid w:val="004A0096"/>
    <w:rsid w:val="004B0D5E"/>
    <w:rsid w:val="004B131C"/>
    <w:rsid w:val="004B4FF3"/>
    <w:rsid w:val="004B5107"/>
    <w:rsid w:val="004B51B3"/>
    <w:rsid w:val="004C7A91"/>
    <w:rsid w:val="004C7F52"/>
    <w:rsid w:val="004D29FE"/>
    <w:rsid w:val="004E0789"/>
    <w:rsid w:val="004F1140"/>
    <w:rsid w:val="004F4A49"/>
    <w:rsid w:val="00501D79"/>
    <w:rsid w:val="00502B85"/>
    <w:rsid w:val="00504EA4"/>
    <w:rsid w:val="00517832"/>
    <w:rsid w:val="00524956"/>
    <w:rsid w:val="00544A79"/>
    <w:rsid w:val="00546EF6"/>
    <w:rsid w:val="0054751C"/>
    <w:rsid w:val="005533F2"/>
    <w:rsid w:val="00554585"/>
    <w:rsid w:val="0056437D"/>
    <w:rsid w:val="00564BB1"/>
    <w:rsid w:val="00570D4B"/>
    <w:rsid w:val="00571AD9"/>
    <w:rsid w:val="0058289B"/>
    <w:rsid w:val="00583BE5"/>
    <w:rsid w:val="005851C8"/>
    <w:rsid w:val="00585E0B"/>
    <w:rsid w:val="005A60F8"/>
    <w:rsid w:val="005A7C77"/>
    <w:rsid w:val="005B59C6"/>
    <w:rsid w:val="005B6B2B"/>
    <w:rsid w:val="005C47CF"/>
    <w:rsid w:val="005D4D1B"/>
    <w:rsid w:val="005E09EA"/>
    <w:rsid w:val="005E0BCF"/>
    <w:rsid w:val="005E518D"/>
    <w:rsid w:val="005F3F1C"/>
    <w:rsid w:val="005F642A"/>
    <w:rsid w:val="0061358B"/>
    <w:rsid w:val="0061456B"/>
    <w:rsid w:val="00621E82"/>
    <w:rsid w:val="006257E1"/>
    <w:rsid w:val="006266DC"/>
    <w:rsid w:val="00627289"/>
    <w:rsid w:val="0063213D"/>
    <w:rsid w:val="006374F3"/>
    <w:rsid w:val="00637A18"/>
    <w:rsid w:val="0064683A"/>
    <w:rsid w:val="006619A3"/>
    <w:rsid w:val="00666357"/>
    <w:rsid w:val="006713CA"/>
    <w:rsid w:val="006722DC"/>
    <w:rsid w:val="00672FDD"/>
    <w:rsid w:val="006806C4"/>
    <w:rsid w:val="00695C00"/>
    <w:rsid w:val="00696709"/>
    <w:rsid w:val="006A3F93"/>
    <w:rsid w:val="006A754B"/>
    <w:rsid w:val="006C09DF"/>
    <w:rsid w:val="006C1212"/>
    <w:rsid w:val="006C58A8"/>
    <w:rsid w:val="006D2B52"/>
    <w:rsid w:val="006D65F9"/>
    <w:rsid w:val="006E1997"/>
    <w:rsid w:val="00701E08"/>
    <w:rsid w:val="00710246"/>
    <w:rsid w:val="00714432"/>
    <w:rsid w:val="00727CF5"/>
    <w:rsid w:val="0073069F"/>
    <w:rsid w:val="00741D99"/>
    <w:rsid w:val="007452FE"/>
    <w:rsid w:val="0074626C"/>
    <w:rsid w:val="007467EE"/>
    <w:rsid w:val="00746C0D"/>
    <w:rsid w:val="00750246"/>
    <w:rsid w:val="00752995"/>
    <w:rsid w:val="007533F5"/>
    <w:rsid w:val="0076439C"/>
    <w:rsid w:val="007657E5"/>
    <w:rsid w:val="00765BC6"/>
    <w:rsid w:val="00766BD0"/>
    <w:rsid w:val="007679CC"/>
    <w:rsid w:val="00770B01"/>
    <w:rsid w:val="0077591B"/>
    <w:rsid w:val="00775A78"/>
    <w:rsid w:val="007819A4"/>
    <w:rsid w:val="00793BA2"/>
    <w:rsid w:val="0079549B"/>
    <w:rsid w:val="007A2BD1"/>
    <w:rsid w:val="007A6050"/>
    <w:rsid w:val="007B077F"/>
    <w:rsid w:val="007B22BC"/>
    <w:rsid w:val="007B4691"/>
    <w:rsid w:val="007B4987"/>
    <w:rsid w:val="007B74D6"/>
    <w:rsid w:val="007C2496"/>
    <w:rsid w:val="007C4132"/>
    <w:rsid w:val="007C4E1C"/>
    <w:rsid w:val="007D2C37"/>
    <w:rsid w:val="007D2F78"/>
    <w:rsid w:val="007D6074"/>
    <w:rsid w:val="007E46F0"/>
    <w:rsid w:val="007F0608"/>
    <w:rsid w:val="007F6D38"/>
    <w:rsid w:val="007F7136"/>
    <w:rsid w:val="00800DDA"/>
    <w:rsid w:val="0080393F"/>
    <w:rsid w:val="008048D2"/>
    <w:rsid w:val="00805899"/>
    <w:rsid w:val="00811C2B"/>
    <w:rsid w:val="00813C9B"/>
    <w:rsid w:val="0081671A"/>
    <w:rsid w:val="00831C29"/>
    <w:rsid w:val="00832A99"/>
    <w:rsid w:val="00840DD1"/>
    <w:rsid w:val="00842727"/>
    <w:rsid w:val="00845610"/>
    <w:rsid w:val="00847048"/>
    <w:rsid w:val="00861AC6"/>
    <w:rsid w:val="00861D02"/>
    <w:rsid w:val="00870EC2"/>
    <w:rsid w:val="008713A7"/>
    <w:rsid w:val="0087469D"/>
    <w:rsid w:val="00875C4E"/>
    <w:rsid w:val="00876E9D"/>
    <w:rsid w:val="00880F6A"/>
    <w:rsid w:val="0088355E"/>
    <w:rsid w:val="00892423"/>
    <w:rsid w:val="008942D8"/>
    <w:rsid w:val="00894656"/>
    <w:rsid w:val="008A06E7"/>
    <w:rsid w:val="008A0D57"/>
    <w:rsid w:val="008A12EC"/>
    <w:rsid w:val="008A148E"/>
    <w:rsid w:val="008A15B4"/>
    <w:rsid w:val="008A39CB"/>
    <w:rsid w:val="008A3E9F"/>
    <w:rsid w:val="008B4FCD"/>
    <w:rsid w:val="008B65C7"/>
    <w:rsid w:val="008C6C1F"/>
    <w:rsid w:val="008D268E"/>
    <w:rsid w:val="008D2E35"/>
    <w:rsid w:val="008D6257"/>
    <w:rsid w:val="008D644B"/>
    <w:rsid w:val="008F1ADF"/>
    <w:rsid w:val="008F2FCB"/>
    <w:rsid w:val="0090109D"/>
    <w:rsid w:val="009024F3"/>
    <w:rsid w:val="00906DDB"/>
    <w:rsid w:val="00911D8E"/>
    <w:rsid w:val="00913AE7"/>
    <w:rsid w:val="00921885"/>
    <w:rsid w:val="00926E1E"/>
    <w:rsid w:val="00930F53"/>
    <w:rsid w:val="0093318A"/>
    <w:rsid w:val="00951A0E"/>
    <w:rsid w:val="00956F01"/>
    <w:rsid w:val="00972E7B"/>
    <w:rsid w:val="00972F3F"/>
    <w:rsid w:val="00973BFE"/>
    <w:rsid w:val="00974E63"/>
    <w:rsid w:val="00977FB1"/>
    <w:rsid w:val="00987FE8"/>
    <w:rsid w:val="00994469"/>
    <w:rsid w:val="009A0570"/>
    <w:rsid w:val="009A6266"/>
    <w:rsid w:val="009B7B3E"/>
    <w:rsid w:val="009C7ADD"/>
    <w:rsid w:val="009D6C68"/>
    <w:rsid w:val="009E03A9"/>
    <w:rsid w:val="009E2002"/>
    <w:rsid w:val="009E3C87"/>
    <w:rsid w:val="009E7823"/>
    <w:rsid w:val="009F0BF2"/>
    <w:rsid w:val="009F4163"/>
    <w:rsid w:val="009F7CE9"/>
    <w:rsid w:val="00A0361C"/>
    <w:rsid w:val="00A134D0"/>
    <w:rsid w:val="00A13A5E"/>
    <w:rsid w:val="00A20A71"/>
    <w:rsid w:val="00A218B5"/>
    <w:rsid w:val="00A22A69"/>
    <w:rsid w:val="00A27AE5"/>
    <w:rsid w:val="00A3531D"/>
    <w:rsid w:val="00A44FEF"/>
    <w:rsid w:val="00A47C8A"/>
    <w:rsid w:val="00A6243A"/>
    <w:rsid w:val="00A646E6"/>
    <w:rsid w:val="00A65DF5"/>
    <w:rsid w:val="00A72003"/>
    <w:rsid w:val="00A73044"/>
    <w:rsid w:val="00A85C89"/>
    <w:rsid w:val="00A96E7A"/>
    <w:rsid w:val="00A97B0B"/>
    <w:rsid w:val="00AA2EA8"/>
    <w:rsid w:val="00AA3690"/>
    <w:rsid w:val="00AA6008"/>
    <w:rsid w:val="00AB0B24"/>
    <w:rsid w:val="00AC187C"/>
    <w:rsid w:val="00AC3866"/>
    <w:rsid w:val="00AC58E3"/>
    <w:rsid w:val="00AC7C8D"/>
    <w:rsid w:val="00AD24DF"/>
    <w:rsid w:val="00AD2C49"/>
    <w:rsid w:val="00AD5359"/>
    <w:rsid w:val="00AD7F19"/>
    <w:rsid w:val="00AE59F3"/>
    <w:rsid w:val="00AF0E50"/>
    <w:rsid w:val="00AF598F"/>
    <w:rsid w:val="00B222CC"/>
    <w:rsid w:val="00B25437"/>
    <w:rsid w:val="00B306FD"/>
    <w:rsid w:val="00B35CFB"/>
    <w:rsid w:val="00B37A0F"/>
    <w:rsid w:val="00B43A52"/>
    <w:rsid w:val="00B45DF2"/>
    <w:rsid w:val="00B47FD2"/>
    <w:rsid w:val="00B507C0"/>
    <w:rsid w:val="00B50D45"/>
    <w:rsid w:val="00B529FE"/>
    <w:rsid w:val="00B61101"/>
    <w:rsid w:val="00B7369E"/>
    <w:rsid w:val="00B74444"/>
    <w:rsid w:val="00B852CD"/>
    <w:rsid w:val="00B8631D"/>
    <w:rsid w:val="00B863BA"/>
    <w:rsid w:val="00B916FC"/>
    <w:rsid w:val="00BA0017"/>
    <w:rsid w:val="00BA094B"/>
    <w:rsid w:val="00BA191C"/>
    <w:rsid w:val="00BA2840"/>
    <w:rsid w:val="00BA6AAF"/>
    <w:rsid w:val="00BB056B"/>
    <w:rsid w:val="00BB233F"/>
    <w:rsid w:val="00BB7EA0"/>
    <w:rsid w:val="00BC6448"/>
    <w:rsid w:val="00BC6F0B"/>
    <w:rsid w:val="00BD194D"/>
    <w:rsid w:val="00BD40F1"/>
    <w:rsid w:val="00BD6588"/>
    <w:rsid w:val="00BF031C"/>
    <w:rsid w:val="00BF0E56"/>
    <w:rsid w:val="00BF6284"/>
    <w:rsid w:val="00C01527"/>
    <w:rsid w:val="00C03B42"/>
    <w:rsid w:val="00C0419C"/>
    <w:rsid w:val="00C070F7"/>
    <w:rsid w:val="00C071C9"/>
    <w:rsid w:val="00C20C11"/>
    <w:rsid w:val="00C24901"/>
    <w:rsid w:val="00C26476"/>
    <w:rsid w:val="00C31F47"/>
    <w:rsid w:val="00C351E5"/>
    <w:rsid w:val="00C35AA6"/>
    <w:rsid w:val="00C360E3"/>
    <w:rsid w:val="00C53A5A"/>
    <w:rsid w:val="00C61601"/>
    <w:rsid w:val="00C61D91"/>
    <w:rsid w:val="00C628F4"/>
    <w:rsid w:val="00C63C38"/>
    <w:rsid w:val="00C74274"/>
    <w:rsid w:val="00C77F3C"/>
    <w:rsid w:val="00C81786"/>
    <w:rsid w:val="00C863D4"/>
    <w:rsid w:val="00C969D4"/>
    <w:rsid w:val="00CA1A7D"/>
    <w:rsid w:val="00CA4057"/>
    <w:rsid w:val="00CA44BC"/>
    <w:rsid w:val="00CA74E6"/>
    <w:rsid w:val="00CB3CA5"/>
    <w:rsid w:val="00CC1DE2"/>
    <w:rsid w:val="00CC3406"/>
    <w:rsid w:val="00CC6D46"/>
    <w:rsid w:val="00CD22F1"/>
    <w:rsid w:val="00CF6147"/>
    <w:rsid w:val="00CF6EC8"/>
    <w:rsid w:val="00D04667"/>
    <w:rsid w:val="00D04C1F"/>
    <w:rsid w:val="00D07EFB"/>
    <w:rsid w:val="00D11786"/>
    <w:rsid w:val="00D11A53"/>
    <w:rsid w:val="00D11CCB"/>
    <w:rsid w:val="00D140C3"/>
    <w:rsid w:val="00D203EE"/>
    <w:rsid w:val="00D30EC1"/>
    <w:rsid w:val="00D3741F"/>
    <w:rsid w:val="00D45C58"/>
    <w:rsid w:val="00D506FD"/>
    <w:rsid w:val="00D50A20"/>
    <w:rsid w:val="00D51B44"/>
    <w:rsid w:val="00D54296"/>
    <w:rsid w:val="00D61757"/>
    <w:rsid w:val="00D64D21"/>
    <w:rsid w:val="00D66FB0"/>
    <w:rsid w:val="00D740CC"/>
    <w:rsid w:val="00D7659E"/>
    <w:rsid w:val="00D95072"/>
    <w:rsid w:val="00DA38F1"/>
    <w:rsid w:val="00DB60C7"/>
    <w:rsid w:val="00DD6975"/>
    <w:rsid w:val="00DE7D6F"/>
    <w:rsid w:val="00E0473A"/>
    <w:rsid w:val="00E20F24"/>
    <w:rsid w:val="00E21FD7"/>
    <w:rsid w:val="00E2324D"/>
    <w:rsid w:val="00E23EE8"/>
    <w:rsid w:val="00E272DE"/>
    <w:rsid w:val="00E33058"/>
    <w:rsid w:val="00E3685B"/>
    <w:rsid w:val="00E410AC"/>
    <w:rsid w:val="00E42B50"/>
    <w:rsid w:val="00E44664"/>
    <w:rsid w:val="00E45A25"/>
    <w:rsid w:val="00E62D7F"/>
    <w:rsid w:val="00E7223F"/>
    <w:rsid w:val="00E734FB"/>
    <w:rsid w:val="00E830C4"/>
    <w:rsid w:val="00E95C63"/>
    <w:rsid w:val="00EA440D"/>
    <w:rsid w:val="00EB0801"/>
    <w:rsid w:val="00EB63B5"/>
    <w:rsid w:val="00EC187C"/>
    <w:rsid w:val="00ED5635"/>
    <w:rsid w:val="00ED798E"/>
    <w:rsid w:val="00EE76E7"/>
    <w:rsid w:val="00EF28CF"/>
    <w:rsid w:val="00EF33CF"/>
    <w:rsid w:val="00F12484"/>
    <w:rsid w:val="00F15994"/>
    <w:rsid w:val="00F201A3"/>
    <w:rsid w:val="00F20E89"/>
    <w:rsid w:val="00F41C4B"/>
    <w:rsid w:val="00F41E2D"/>
    <w:rsid w:val="00F4667D"/>
    <w:rsid w:val="00F50ED1"/>
    <w:rsid w:val="00F52281"/>
    <w:rsid w:val="00F54FD3"/>
    <w:rsid w:val="00F61961"/>
    <w:rsid w:val="00F6424B"/>
    <w:rsid w:val="00F65D51"/>
    <w:rsid w:val="00F67D7E"/>
    <w:rsid w:val="00F800FA"/>
    <w:rsid w:val="00FA251C"/>
    <w:rsid w:val="00FA577B"/>
    <w:rsid w:val="00FC15F2"/>
    <w:rsid w:val="00FC4836"/>
    <w:rsid w:val="00FD0BE7"/>
    <w:rsid w:val="00FE0699"/>
    <w:rsid w:val="00FE1BED"/>
    <w:rsid w:val="00FE2CB3"/>
    <w:rsid w:val="00FF4817"/>
    <w:rsid w:val="00FF5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F0E6E"/>
  <w15:chartTrackingRefBased/>
  <w15:docId w15:val="{B79D7BB5-76AC-7048-8A24-FA3A1C7FF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002"/>
    <w:rPr>
      <w:rFonts w:ascii="Times New Roman" w:eastAsia="Times New Roman" w:hAnsi="Times New Roman" w:cs="Times New Roman"/>
    </w:rPr>
  </w:style>
  <w:style w:type="paragraph" w:styleId="Heading1">
    <w:name w:val="heading 1"/>
    <w:basedOn w:val="Normal"/>
    <w:link w:val="Heading1Char"/>
    <w:uiPriority w:val="9"/>
    <w:qFormat/>
    <w:rsid w:val="009E2002"/>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9E20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002"/>
    <w:rPr>
      <w:rFonts w:ascii="Times New Roman" w:eastAsia="Times New Roman" w:hAnsi="Times New Roman" w:cs="Times New Roman"/>
      <w:b/>
      <w:bCs/>
      <w:kern w:val="36"/>
      <w:sz w:val="48"/>
      <w:szCs w:val="48"/>
    </w:rPr>
  </w:style>
  <w:style w:type="paragraph" w:customStyle="1" w:styleId="subheader">
    <w:name w:val="subheader"/>
    <w:basedOn w:val="Heading2"/>
    <w:qFormat/>
    <w:rsid w:val="009E2002"/>
    <w:rPr>
      <w:rFonts w:ascii="Times New Roman" w:eastAsia="Times New Roman" w:hAnsi="Times New Roman" w:cs="Times New Roman"/>
      <w:i/>
      <w:iCs/>
      <w:color w:val="000000" w:themeColor="text1"/>
      <w:sz w:val="24"/>
      <w:szCs w:val="24"/>
      <w:shd w:val="clear" w:color="auto" w:fill="FFFFFF"/>
    </w:rPr>
  </w:style>
  <w:style w:type="character" w:styleId="Hyperlink">
    <w:name w:val="Hyperlink"/>
    <w:basedOn w:val="DefaultParagraphFont"/>
    <w:uiPriority w:val="99"/>
    <w:unhideWhenUsed/>
    <w:rsid w:val="009E2002"/>
    <w:rPr>
      <w:color w:val="0563C1" w:themeColor="hyperlink"/>
      <w:u w:val="single"/>
    </w:rPr>
  </w:style>
  <w:style w:type="character" w:styleId="CommentReference">
    <w:name w:val="annotation reference"/>
    <w:basedOn w:val="DefaultParagraphFont"/>
    <w:uiPriority w:val="99"/>
    <w:semiHidden/>
    <w:unhideWhenUsed/>
    <w:rsid w:val="009E2002"/>
    <w:rPr>
      <w:sz w:val="16"/>
      <w:szCs w:val="16"/>
    </w:rPr>
  </w:style>
  <w:style w:type="paragraph" w:styleId="CommentText">
    <w:name w:val="annotation text"/>
    <w:basedOn w:val="Normal"/>
    <w:link w:val="CommentTextChar"/>
    <w:uiPriority w:val="99"/>
    <w:semiHidden/>
    <w:unhideWhenUsed/>
    <w:rsid w:val="009E2002"/>
    <w:rPr>
      <w:sz w:val="20"/>
      <w:szCs w:val="20"/>
    </w:rPr>
  </w:style>
  <w:style w:type="character" w:customStyle="1" w:styleId="CommentTextChar">
    <w:name w:val="Comment Text Char"/>
    <w:basedOn w:val="DefaultParagraphFont"/>
    <w:link w:val="CommentText"/>
    <w:uiPriority w:val="99"/>
    <w:semiHidden/>
    <w:rsid w:val="009E2002"/>
    <w:rPr>
      <w:rFonts w:ascii="Times New Roman" w:eastAsia="Times New Roman" w:hAnsi="Times New Roman" w:cs="Times New Roman"/>
      <w:sz w:val="20"/>
      <w:szCs w:val="20"/>
    </w:rPr>
  </w:style>
  <w:style w:type="paragraph" w:styleId="BodyText">
    <w:name w:val="Body Text"/>
    <w:basedOn w:val="Normal"/>
    <w:link w:val="BodyTextChar"/>
    <w:uiPriority w:val="1"/>
    <w:qFormat/>
    <w:rsid w:val="009E2002"/>
    <w:pPr>
      <w:widowControl w:val="0"/>
      <w:autoSpaceDE w:val="0"/>
      <w:autoSpaceDN w:val="0"/>
    </w:pPr>
  </w:style>
  <w:style w:type="character" w:customStyle="1" w:styleId="BodyTextChar">
    <w:name w:val="Body Text Char"/>
    <w:basedOn w:val="DefaultParagraphFont"/>
    <w:link w:val="BodyText"/>
    <w:uiPriority w:val="1"/>
    <w:rsid w:val="009E2002"/>
    <w:rPr>
      <w:rFonts w:ascii="Times New Roman" w:eastAsia="Times New Roman" w:hAnsi="Times New Roman" w:cs="Times New Roman"/>
    </w:rPr>
  </w:style>
  <w:style w:type="paragraph" w:styleId="NormalWeb">
    <w:name w:val="Normal (Web)"/>
    <w:basedOn w:val="Normal"/>
    <w:uiPriority w:val="99"/>
    <w:unhideWhenUsed/>
    <w:rsid w:val="009E2002"/>
    <w:pPr>
      <w:spacing w:before="100" w:beforeAutospacing="1" w:after="100" w:afterAutospacing="1"/>
    </w:pPr>
  </w:style>
  <w:style w:type="paragraph" w:customStyle="1" w:styleId="figures">
    <w:name w:val="figures"/>
    <w:basedOn w:val="Normal"/>
    <w:qFormat/>
    <w:rsid w:val="009E2002"/>
    <w:rPr>
      <w:b/>
      <w:bCs/>
      <w:i/>
      <w:iCs/>
      <w:color w:val="000000"/>
      <w:shd w:val="clear" w:color="auto" w:fill="FFFFFF"/>
    </w:rPr>
  </w:style>
  <w:style w:type="character" w:styleId="Strong">
    <w:name w:val="Strong"/>
    <w:basedOn w:val="DefaultParagraphFont"/>
    <w:uiPriority w:val="22"/>
    <w:qFormat/>
    <w:rsid w:val="009E2002"/>
    <w:rPr>
      <w:b/>
      <w:bCs/>
    </w:rPr>
  </w:style>
  <w:style w:type="character" w:customStyle="1" w:styleId="Heading2Char">
    <w:name w:val="Heading 2 Char"/>
    <w:basedOn w:val="DefaultParagraphFont"/>
    <w:link w:val="Heading2"/>
    <w:uiPriority w:val="9"/>
    <w:semiHidden/>
    <w:rsid w:val="009E200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6257"/>
    <w:pPr>
      <w:ind w:left="720"/>
      <w:contextualSpacing/>
    </w:pPr>
  </w:style>
  <w:style w:type="paragraph" w:styleId="BalloonText">
    <w:name w:val="Balloon Text"/>
    <w:basedOn w:val="Normal"/>
    <w:link w:val="BalloonTextChar"/>
    <w:uiPriority w:val="99"/>
    <w:semiHidden/>
    <w:unhideWhenUsed/>
    <w:rsid w:val="0040771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7712"/>
    <w:rPr>
      <w:rFonts w:ascii="Segoe UI" w:eastAsia="Times New Roman" w:hAnsi="Segoe UI" w:cs="Segoe UI"/>
      <w:sz w:val="18"/>
      <w:szCs w:val="18"/>
    </w:rPr>
  </w:style>
  <w:style w:type="paragraph" w:styleId="CommentSubject">
    <w:name w:val="annotation subject"/>
    <w:basedOn w:val="CommentText"/>
    <w:next w:val="CommentText"/>
    <w:link w:val="CommentSubjectChar"/>
    <w:uiPriority w:val="99"/>
    <w:semiHidden/>
    <w:unhideWhenUsed/>
    <w:rsid w:val="008D644B"/>
    <w:rPr>
      <w:b/>
      <w:bCs/>
    </w:rPr>
  </w:style>
  <w:style w:type="character" w:customStyle="1" w:styleId="CommentSubjectChar">
    <w:name w:val="Comment Subject Char"/>
    <w:basedOn w:val="CommentTextChar"/>
    <w:link w:val="CommentSubject"/>
    <w:uiPriority w:val="99"/>
    <w:semiHidden/>
    <w:rsid w:val="008D644B"/>
    <w:rPr>
      <w:rFonts w:ascii="Times New Roman" w:eastAsia="Times New Roman" w:hAnsi="Times New Roman" w:cs="Times New Roman"/>
      <w:b/>
      <w:bCs/>
      <w:sz w:val="20"/>
      <w:szCs w:val="20"/>
    </w:rPr>
  </w:style>
  <w:style w:type="paragraph" w:styleId="Revision">
    <w:name w:val="Revision"/>
    <w:hidden/>
    <w:uiPriority w:val="99"/>
    <w:semiHidden/>
    <w:rsid w:val="00A85C89"/>
    <w:rPr>
      <w:rFonts w:ascii="Times New Roman" w:eastAsia="Times New Roman" w:hAnsi="Times New Roman" w:cs="Times New Roman"/>
    </w:rPr>
  </w:style>
  <w:style w:type="paragraph" w:styleId="Bibliography">
    <w:name w:val="Bibliography"/>
    <w:basedOn w:val="Normal"/>
    <w:next w:val="Normal"/>
    <w:uiPriority w:val="37"/>
    <w:unhideWhenUsed/>
    <w:rsid w:val="006A3F93"/>
    <w:pPr>
      <w:spacing w:line="480" w:lineRule="auto"/>
      <w:ind w:left="720" w:hanging="720"/>
    </w:pPr>
  </w:style>
  <w:style w:type="character" w:styleId="PlaceholderText">
    <w:name w:val="Placeholder Text"/>
    <w:basedOn w:val="DefaultParagraphFont"/>
    <w:uiPriority w:val="99"/>
    <w:semiHidden/>
    <w:rsid w:val="00C53A5A"/>
    <w:rPr>
      <w:color w:val="808080"/>
    </w:rPr>
  </w:style>
  <w:style w:type="character" w:styleId="FollowedHyperlink">
    <w:name w:val="FollowedHyperlink"/>
    <w:basedOn w:val="DefaultParagraphFont"/>
    <w:uiPriority w:val="99"/>
    <w:semiHidden/>
    <w:unhideWhenUsed/>
    <w:rsid w:val="008A0D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464327">
      <w:bodyDiv w:val="1"/>
      <w:marLeft w:val="0"/>
      <w:marRight w:val="0"/>
      <w:marTop w:val="0"/>
      <w:marBottom w:val="0"/>
      <w:divBdr>
        <w:top w:val="none" w:sz="0" w:space="0" w:color="auto"/>
        <w:left w:val="none" w:sz="0" w:space="0" w:color="auto"/>
        <w:bottom w:val="none" w:sz="0" w:space="0" w:color="auto"/>
        <w:right w:val="none" w:sz="0" w:space="0" w:color="auto"/>
      </w:divBdr>
    </w:div>
    <w:div w:id="85381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gu.org/Publish-with-AGU/Publish/Author-Resources/Text-requirements" TargetMode="External"/><Relationship Id="rId18" Type="http://schemas.openxmlformats.org/officeDocument/2006/relationships/image" Target="media/image4.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www.agu.org/Publish-with-AGU/Publish/Author-Resources/Text-requirements" TargetMode="External"/><Relationship Id="rId34" Type="http://schemas.openxmlformats.org/officeDocument/2006/relationships/theme" Target="theme/theme1.xml"/><Relationship Id="rId7" Type="http://schemas.openxmlformats.org/officeDocument/2006/relationships/hyperlink" Target="https://www.agu.org/Publish-with-AGU/Publish/Author-Resources/Text-requirements" TargetMode="Externa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image" Target="media/image9.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2.jpg"/><Relationship Id="rId20"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www.agu.org/Publish-with-AGU/Publish/Author-Resources/Text-requirements" TargetMode="External"/><Relationship Id="rId11" Type="http://schemas.microsoft.com/office/2016/09/relationships/commentsIds" Target="commentsIds.xm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jpg"/><Relationship Id="rId23" Type="http://schemas.openxmlformats.org/officeDocument/2006/relationships/image" Target="media/image7.png"/><Relationship Id="rId28" Type="http://schemas.openxmlformats.org/officeDocument/2006/relationships/image" Target="media/image12.png"/><Relationship Id="rId10" Type="http://schemas.microsoft.com/office/2011/relationships/commentsExtended" Target="commentsExtended.xml"/><Relationship Id="rId19" Type="http://schemas.openxmlformats.org/officeDocument/2006/relationships/image" Target="media/image5.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www.agu.org/Publish-with-AGU/Publish/Author-Resources/Text-requirements" TargetMode="External"/><Relationship Id="rId22" Type="http://schemas.openxmlformats.org/officeDocument/2006/relationships/hyperlink" Target="https://www.agu.org/Publish-with-AGU/Publish/Author-Resources/Text-requirements" TargetMode="External"/><Relationship Id="rId27" Type="http://schemas.openxmlformats.org/officeDocument/2006/relationships/image" Target="media/image11.png"/><Relationship Id="rId30" Type="http://schemas.openxmlformats.org/officeDocument/2006/relationships/image" Target="media/image14.png"/><Relationship Id="rId8" Type="http://schemas.openxmlformats.org/officeDocument/2006/relationships/hyperlink" Target="https://www.agu.org/Publish-with-AGU/Publish/Author-Resources/Text-requirem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A87F0-4F32-47A4-99A9-C0EE90E8F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27</Pages>
  <Words>22614</Words>
  <Characters>128904</Characters>
  <Application>Microsoft Office Word</Application>
  <DocSecurity>0</DocSecurity>
  <Lines>1074</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Kinney, Patrick</cp:lastModifiedBy>
  <cp:revision>2</cp:revision>
  <dcterms:created xsi:type="dcterms:W3CDTF">2023-10-16T22:05:00Z</dcterms:created>
  <dcterms:modified xsi:type="dcterms:W3CDTF">2023-10-16T22:05:00Z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id="lNuhH5uh"/&gt;&lt;style id="http://www.zotero.org/styles/apa" locale="en-US" hasBibliography="1" bibliographyStyleHasBeenSet="0"/&gt;&lt;prefs&gt;&lt;pref name="fieldType" value="Field"/&gt;&lt;/prefs&gt;&lt;/data&gt;</vt:lpwstr>
  </property>
</Properties>
</file>