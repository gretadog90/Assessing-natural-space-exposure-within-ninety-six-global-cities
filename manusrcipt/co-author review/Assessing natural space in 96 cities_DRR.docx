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hyperlink r:id="rId6" w:anchor="title" w:history="1">
        <w:r w:rsidR="00BA6AAF" w:rsidRPr="00BA6AAF">
          <w:rPr>
            <w:rFonts w:ascii="Roboto" w:hAnsi="Roboto"/>
            <w:b/>
            <w:bCs/>
            <w:i/>
            <w:iCs/>
            <w:color w:val="4472C4" w:themeColor="accent1"/>
            <w:sz w:val="21"/>
            <w:szCs w:val="21"/>
            <w:u w:val="single"/>
          </w:rPr>
          <w:t>Title page</w:t>
        </w:r>
      </w:hyperlink>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commentRangeStart w:id="0"/>
      <w:r w:rsidRPr="00414DBD">
        <w:rPr>
          <w:i w:val="0"/>
          <w:iCs w:val="0"/>
        </w:rPr>
        <w:t xml:space="preserve">Assessing natural space exposure within </w:t>
      </w:r>
      <w:r w:rsidR="00E830C4">
        <w:rPr>
          <w:i w:val="0"/>
          <w:iCs w:val="0"/>
        </w:rPr>
        <w:t>96</w:t>
      </w:r>
      <w:r w:rsidRPr="00414DBD">
        <w:rPr>
          <w:i w:val="0"/>
          <w:iCs w:val="0"/>
        </w:rPr>
        <w:t xml:space="preserve"> global cities</w:t>
      </w:r>
      <w:commentRangeEnd w:id="0"/>
      <w:r w:rsidR="00D82BD8">
        <w:rPr>
          <w:rStyle w:val="CommentReference"/>
          <w:i w:val="0"/>
          <w:iCs w:val="0"/>
          <w:color w:val="auto"/>
          <w:shd w:val="clear" w:color="auto" w:fill="auto"/>
        </w:rPr>
        <w:commentReference w:id="0"/>
      </w:r>
    </w:p>
    <w:p w14:paraId="4D093D89" w14:textId="77777777" w:rsidR="009E2002" w:rsidRDefault="009E2002" w:rsidP="009E2002"/>
    <w:p w14:paraId="768A83C9" w14:textId="77777777" w:rsidR="009E2002" w:rsidRDefault="009E2002" w:rsidP="009E2002">
      <w:pPr>
        <w:pStyle w:val="subheader"/>
      </w:pPr>
      <w:bookmarkStart w:id="1" w:name="_Toc128748145"/>
      <w:r w:rsidRPr="001F2566">
        <w:t>Authors</w:t>
      </w:r>
      <w:bookmarkEnd w:id="1"/>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*Corresponding author: Susan Anenberg, 950 New Hampshire Ave NW, Washington DC 20015, sanenberg@gwu.edu</w:t>
      </w:r>
    </w:p>
    <w:p w14:paraId="6945DACB" w14:textId="50B346CF" w:rsidR="009E2002" w:rsidRPr="001B496E" w:rsidRDefault="00D82BD8" w:rsidP="008A0D57">
      <w:pPr>
        <w:pStyle w:val="Heading1"/>
        <w:rPr>
          <w:b w:val="0"/>
          <w:bCs w:val="0"/>
          <w:i/>
          <w:iCs/>
          <w:sz w:val="24"/>
          <w:szCs w:val="24"/>
        </w:rPr>
      </w:pPr>
      <w:hyperlink r:id="rId11"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64526C16" w:rsidR="009E2002" w:rsidRPr="004438D7" w:rsidRDefault="00D82BD8" w:rsidP="008A0D57">
      <w:pPr>
        <w:pStyle w:val="Heading1"/>
        <w:rPr>
          <w:b w:val="0"/>
          <w:bCs w:val="0"/>
          <w:i/>
          <w:iCs/>
          <w:color w:val="FF0000"/>
          <w:sz w:val="24"/>
          <w:szCs w:val="24"/>
        </w:rPr>
      </w:pPr>
      <w:hyperlink r:id="rId12"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378</w:t>
      </w:r>
      <w:r w:rsidR="00BA191C" w:rsidRPr="004438D7">
        <w:rPr>
          <w:b w:val="0"/>
          <w:bCs w:val="0"/>
          <w:i/>
          <w:iCs/>
          <w:color w:val="FF0000"/>
          <w:sz w:val="24"/>
          <w:szCs w:val="24"/>
        </w:rPr>
        <w:t>:</w:t>
      </w:r>
    </w:p>
    <w:p w14:paraId="09ECC1FC" w14:textId="7AAE55AC"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 space, including</w:t>
      </w:r>
      <w:r>
        <w:rPr>
          <w:color w:val="000000"/>
          <w:shd w:val="clear" w:color="auto" w:fill="FFFFFF"/>
        </w:rPr>
        <w:t xml:space="preserve"> greenspace (e.g.</w:t>
      </w:r>
      <w:ins w:id="2" w:author="Rojas,David" w:date="2023-10-18T17:46:00Z">
        <w:r w:rsidR="00EF3511">
          <w:rPr>
            <w:color w:val="000000"/>
            <w:shd w:val="clear" w:color="auto" w:fill="FFFFFF"/>
          </w:rPr>
          <w:t>,</w:t>
        </w:r>
      </w:ins>
      <w:r>
        <w:rPr>
          <w:color w:val="000000"/>
          <w:shd w:val="clear" w:color="auto" w:fill="FFFFFF"/>
        </w:rPr>
        <w:t xml:space="preserve"> parks, trees) </w:t>
      </w:r>
      <w:r w:rsidR="00D11A53">
        <w:rPr>
          <w:color w:val="000000"/>
          <w:shd w:val="clear" w:color="auto" w:fill="FFFFFF"/>
        </w:rPr>
        <w:t>and blue space (e.g.</w:t>
      </w:r>
      <w:ins w:id="3" w:author="Rojas,David" w:date="2023-10-18T17:46:00Z">
        <w:r w:rsidR="00EF3511">
          <w:rPr>
            <w:color w:val="000000"/>
            <w:shd w:val="clear" w:color="auto" w:fill="FFFFFF"/>
          </w:rPr>
          <w:t>,</w:t>
        </w:r>
      </w:ins>
      <w:r w:rsidR="00D11A53">
        <w:rPr>
          <w:color w:val="000000"/>
          <w:shd w:val="clear" w:color="auto" w:fill="FFFFFF"/>
        </w:rPr>
        <w:t xml:space="preserve"> lakes, rivers)</w:t>
      </w:r>
      <w:ins w:id="4" w:author="Rojas,David" w:date="2023-10-18T17:47:00Z">
        <w:r w:rsidR="00EF3511">
          <w:rPr>
            <w:color w:val="000000"/>
            <w:shd w:val="clear" w:color="auto" w:fill="FFFFFF"/>
          </w:rPr>
          <w:t>,</w:t>
        </w:r>
      </w:ins>
      <w:r w:rsidR="00D11A53">
        <w:rPr>
          <w:color w:val="000000"/>
          <w:shd w:val="clear" w:color="auto" w:fill="FFFFFF"/>
        </w:rPr>
        <w:t xml:space="preserve"> </w:t>
      </w:r>
      <w:del w:id="5" w:author="Rojas,David" w:date="2023-10-18T17:47:00Z">
        <w:r w:rsidR="00D11A53" w:rsidDel="00EF3511">
          <w:rPr>
            <w:color w:val="000000"/>
            <w:shd w:val="clear" w:color="auto" w:fill="FFFFFF"/>
          </w:rPr>
          <w:delText xml:space="preserve">is </w:delText>
        </w:r>
      </w:del>
      <w:ins w:id="6" w:author="Rojas,David" w:date="2023-10-18T17:47:00Z">
        <w:r w:rsidR="00EF3511">
          <w:rPr>
            <w:color w:val="000000"/>
            <w:shd w:val="clear" w:color="auto" w:fill="FFFFFF"/>
          </w:rPr>
          <w:t>has been</w:t>
        </w:r>
        <w:r w:rsidR="00EF3511">
          <w:rPr>
            <w:color w:val="000000"/>
            <w:shd w:val="clear" w:color="auto" w:fill="FFFFFF"/>
          </w:rPr>
          <w:t xml:space="preserve"> </w:t>
        </w:r>
      </w:ins>
      <w:r w:rsidR="00D11A53">
        <w:rPr>
          <w:color w:val="000000"/>
          <w:shd w:val="clear" w:color="auto" w:fill="FFFFFF"/>
        </w:rPr>
        <w:t xml:space="preserve">associated with improved </w:t>
      </w:r>
      <w:r>
        <w:rPr>
          <w:color w:val="000000"/>
          <w:shd w:val="clear" w:color="auto" w:fill="FFFFFF"/>
        </w:rPr>
        <w:t xml:space="preserve">physical and mental health.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 a global network of mayors committed to climate action, signed an Urban Nature Declaration (UND), setting two targets</w:t>
      </w:r>
      <w:r w:rsidR="00356D33">
        <w:rPr>
          <w:color w:val="000000"/>
          <w:shd w:val="clear" w:color="auto" w:fill="FFFFFF"/>
        </w:rPr>
        <w:t xml:space="preserve"> for 2030</w:t>
      </w:r>
      <w:ins w:id="7" w:author="Rojas,David" w:date="2023-10-18T17:48:00Z">
        <w:r w:rsidR="00EF3511">
          <w:rPr>
            <w:color w:val="000000"/>
            <w:shd w:val="clear" w:color="auto" w:fill="FFFFFF"/>
          </w:rPr>
          <w:t xml:space="preserve"> on the</w:t>
        </w:r>
      </w:ins>
      <w:del w:id="8" w:author="Rojas,David" w:date="2023-10-18T17:48:00Z">
        <w:r w:rsidDel="00EF3511">
          <w:rPr>
            <w:color w:val="000000"/>
            <w:shd w:val="clear" w:color="auto" w:fill="FFFFFF"/>
          </w:rPr>
          <w:delText>.</w:delText>
        </w:r>
      </w:del>
      <w:r w:rsidRPr="00A14D72">
        <w:t xml:space="preserve"> </w:t>
      </w:r>
      <w:ins w:id="9" w:author="Rojas,David" w:date="2023-10-18T17:48:00Z">
        <w:r w:rsidR="00EF3511">
          <w:t>“</w:t>
        </w:r>
      </w:ins>
      <w:r w:rsidR="00434EAD">
        <w:t>Quality Total Cover</w:t>
      </w:r>
      <w:ins w:id="10" w:author="Rojas,David" w:date="2023-10-18T17:48:00Z">
        <w:r w:rsidR="00EF3511">
          <w:t>”</w:t>
        </w:r>
      </w:ins>
      <w:r w:rsidR="00434EAD">
        <w:t xml:space="preserve"> </w:t>
      </w:r>
      <w:ins w:id="11" w:author="Rojas,David" w:date="2023-10-18T17:48:00Z">
        <w:r w:rsidR="00EF3511">
          <w:t xml:space="preserve">that </w:t>
        </w:r>
      </w:ins>
      <w:r>
        <w:t>relates to the amount of greenspace within each city and</w:t>
      </w:r>
      <w:ins w:id="12" w:author="Rojas,David" w:date="2023-10-18T17:48:00Z">
        <w:r w:rsidR="00EF3511">
          <w:t xml:space="preserve"> the</w:t>
        </w:r>
      </w:ins>
      <w:r w:rsidR="00434EAD">
        <w:t xml:space="preserve"> </w:t>
      </w:r>
      <w:ins w:id="13" w:author="Rojas,David" w:date="2023-10-18T17:48:00Z">
        <w:r w:rsidR="00EF3511">
          <w:t>“</w:t>
        </w:r>
      </w:ins>
      <w:r w:rsidR="00434EAD">
        <w:t>Equitable Spatial Distribution</w:t>
      </w:r>
      <w:ins w:id="14" w:author="Rojas,David" w:date="2023-10-18T17:48:00Z">
        <w:r w:rsidR="00EF3511">
          <w:t>” that</w:t>
        </w:r>
      </w:ins>
      <w:r w:rsidR="00434EAD">
        <w:t xml:space="preserve"> 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w:t>
      </w:r>
      <w:del w:id="15" w:author="Rojas,David" w:date="2023-10-18T17:48:00Z">
        <w:r w:rsidDel="00EF3511">
          <w:rPr>
            <w:color w:val="000000"/>
            <w:shd w:val="clear" w:color="auto" w:fill="FFFFFF"/>
          </w:rPr>
          <w:delText>both in terms of</w:delText>
        </w:r>
      </w:del>
      <w:ins w:id="16" w:author="Rojas,David" w:date="2023-10-18T17:48:00Z">
        <w:r w:rsidR="00EF3511">
          <w:rPr>
            <w:color w:val="000000"/>
            <w:shd w:val="clear" w:color="auto" w:fill="FFFFFF"/>
          </w:rPr>
          <w:t>regarding</w:t>
        </w:r>
      </w:ins>
      <w:r>
        <w:rPr>
          <w:color w:val="000000"/>
          <w:shd w:val="clear" w:color="auto" w:fill="FFFFFF"/>
        </w:rPr>
        <w:t xml:space="preserve">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r w:rsidR="00CC6D46">
        <w:rPr>
          <w:color w:val="000000" w:themeColor="text1"/>
          <w:shd w:val="clear" w:color="auto" w:fill="FFFFFF"/>
        </w:rPr>
        <w:t xml:space="preserve">WorldCover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then create natural space datasets by adding the ‘open water’ landcover category to </w:t>
      </w:r>
      <w:del w:id="17" w:author="Rojas,David" w:date="2023-10-18T17:49:00Z">
        <w:r w:rsidR="00CC6D46" w:rsidDel="00EF3511">
          <w:rPr>
            <w:color w:val="000000" w:themeColor="text1"/>
            <w:shd w:val="clear" w:color="auto" w:fill="FFFFFF"/>
          </w:rPr>
          <w:delText xml:space="preserve">both </w:delText>
        </w:r>
      </w:del>
      <w:r w:rsidR="00CC6D46">
        <w:rPr>
          <w:color w:val="000000" w:themeColor="text1"/>
          <w:shd w:val="clear" w:color="auto" w:fill="FFFFFF"/>
        </w:rPr>
        <w:t xml:space="preserve">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r>
        <w:rPr>
          <w:color w:val="000000" w:themeColor="text1"/>
          <w:shd w:val="clear" w:color="auto" w:fill="FFFFFF"/>
        </w:rPr>
        <w:t>mean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ins w:id="18" w:author="Rojas,David" w:date="2023-10-18T17:50:00Z">
        <w:r w:rsidR="00EF3511">
          <w:rPr>
            <w:color w:val="000000" w:themeColor="text1"/>
            <w:shd w:val="clear" w:color="auto" w:fill="FFFFFF"/>
          </w:rPr>
          <w:t>,</w:t>
        </w:r>
      </w:ins>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ins w:id="19" w:author="Rojas,David" w:date="2023-10-18T17:50:00Z">
        <w:r w:rsidR="00EF3511">
          <w:rPr>
            <w:color w:val="000000" w:themeColor="text1"/>
            <w:shd w:val="clear" w:color="auto" w:fill="FFFFFF"/>
          </w:rPr>
          <w:t>,</w:t>
        </w:r>
      </w:ins>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ins w:id="20" w:author="Rojas,David" w:date="2023-10-18T17:50:00Z">
        <w:r w:rsidR="00EF3511">
          <w:rPr>
            <w:color w:val="000000" w:themeColor="text1"/>
            <w:shd w:val="clear" w:color="auto" w:fill="FFFFFF"/>
          </w:rPr>
          <w:t xml:space="preserve">the </w:t>
        </w:r>
      </w:ins>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w:t>
      </w:r>
      <w:r w:rsidR="00100B51">
        <w:rPr>
          <w:color w:val="000000" w:themeColor="text1"/>
          <w:shd w:val="clear" w:color="auto" w:fill="FFFFFF"/>
        </w:rPr>
        <w:lastRenderedPageBreak/>
        <w:t xml:space="preserve">that NDVI </w:t>
      </w:r>
      <w:del w:id="21" w:author="Rojas,David" w:date="2023-10-18T17:51:00Z">
        <w:r w:rsidR="00100B51" w:rsidDel="00EF3511">
          <w:rPr>
            <w:color w:val="000000" w:themeColor="text1"/>
            <w:shd w:val="clear" w:color="auto" w:fill="FFFFFF"/>
          </w:rPr>
          <w:delText>is a strong predictor of</w:delText>
        </w:r>
      </w:del>
      <w:ins w:id="22" w:author="Rojas,David" w:date="2023-10-18T17:51:00Z">
        <w:r w:rsidR="00EF3511">
          <w:rPr>
            <w:color w:val="000000" w:themeColor="text1"/>
            <w:shd w:val="clear" w:color="auto" w:fill="FFFFFF"/>
          </w:rPr>
          <w:t>strongly predicts</w:t>
        </w:r>
      </w:ins>
      <w:r w:rsidR="00100B51">
        <w:rPr>
          <w:color w:val="000000" w:themeColor="text1"/>
          <w:shd w:val="clear" w:color="auto" w:fill="FFFFFF"/>
        </w:rPr>
        <w:t xml:space="preserve">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rmse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rmse=0.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w:t>
      </w:r>
      <w:ins w:id="23" w:author="Rojas,David" w:date="2023-10-18T17:52:00Z">
        <w:r w:rsidR="00EF3511">
          <w:rPr>
            <w:color w:val="000000"/>
            <w:shd w:val="clear" w:color="auto" w:fill="FFFFFF"/>
          </w:rPr>
          <w:t>used by</w:t>
        </w:r>
      </w:ins>
      <w:del w:id="24" w:author="Rojas,David" w:date="2023-10-18T17:52:00Z">
        <w:r w:rsidDel="00EF3511">
          <w:rPr>
            <w:color w:val="000000"/>
            <w:shd w:val="clear" w:color="auto" w:fill="FFFFFF"/>
          </w:rPr>
          <w:delText>of</w:delText>
        </w:r>
      </w:del>
      <w:r>
        <w:rPr>
          <w:color w:val="000000"/>
          <w:shd w:val="clear" w:color="auto" w:fill="FFFFFF"/>
        </w:rPr>
        <w:t xml:space="preserve">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D82BD8" w:rsidP="00BA191C">
      <w:pPr>
        <w:rPr>
          <w:i/>
          <w:iCs/>
        </w:rPr>
      </w:pPr>
      <w:hyperlink r:id="rId13"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7BDC28D6" w:rsidR="009E2002" w:rsidRPr="00D111DB" w:rsidRDefault="009E2002" w:rsidP="009E2002">
      <w:pPr>
        <w:pStyle w:val="BodyText"/>
      </w:pPr>
      <w:r>
        <w:t xml:space="preserve">Studies have shown that people </w:t>
      </w:r>
      <w:del w:id="25" w:author="Rojas,David" w:date="2023-10-18T17:52:00Z">
        <w:r w:rsidDel="00EF3511">
          <w:delText xml:space="preserve">who are </w:delText>
        </w:r>
      </w:del>
      <w:r>
        <w:t>exposed to greenspace (e.g.</w:t>
      </w:r>
      <w:ins w:id="26" w:author="Rojas,David" w:date="2023-10-18T17:52:00Z">
        <w:r w:rsidR="00EF3511">
          <w:t>,</w:t>
        </w:r>
      </w:ins>
      <w:r>
        <w:t xml:space="preserve"> parks, trees) and blue space (e.g.</w:t>
      </w:r>
      <w:ins w:id="27" w:author="Rojas,David" w:date="2023-10-18T17:52:00Z">
        <w:r w:rsidR="00EF3511">
          <w:t>,</w:t>
        </w:r>
      </w:ins>
      <w:r>
        <w:t xml:space="preserve">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w:t>
      </w:r>
      <w:ins w:id="28" w:author="Rojas,David" w:date="2023-10-18T17:53:00Z">
        <w:r w:rsidR="00EF3511">
          <w:t>,</w:t>
        </w:r>
      </w:ins>
      <w:r>
        <w:t xml:space="preserve"> and the second to the percentage of the population </w:t>
      </w:r>
      <w:del w:id="29" w:author="Rojas,David" w:date="2023-10-18T17:53:00Z">
        <w:r w:rsidDel="00EF3511">
          <w:delText>that has</w:delText>
        </w:r>
      </w:del>
      <w:ins w:id="30" w:author="Rojas,David" w:date="2023-10-18T17:53:00Z">
        <w:r w:rsidR="00EF3511">
          <w:t>with</w:t>
        </w:r>
      </w:ins>
      <w:r>
        <w:t xml:space="preserve">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We find that C40 cities vary greatly in terms of the</w:t>
      </w:r>
      <w:del w:id="31" w:author="Rojas,David" w:date="2023-10-18T17:53:00Z">
        <w:r w:rsidDel="00EF3511">
          <w:delText xml:space="preserve"> type, amount, and distribution of their natural space</w:delText>
        </w:r>
      </w:del>
      <w:ins w:id="32" w:author="Rojas,David" w:date="2023-10-18T17:53:00Z">
        <w:r w:rsidR="00EF3511">
          <w:t>ir natural space type, amount, and distribution</w:t>
        </w:r>
      </w:ins>
      <w:r>
        <w:t xml:space="preserv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studies</w:t>
      </w:r>
      <w:del w:id="33" w:author="Rojas,David" w:date="2023-10-18T17:53:00Z">
        <w:r w:rsidR="003F56E9" w:rsidDel="00EF3511">
          <w:delText>,</w:delText>
        </w:r>
      </w:del>
      <w:r w:rsidR="003F56E9">
        <w:t xml:space="preserve">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D82BD8" w:rsidP="00CA4057">
      <w:pPr>
        <w:pStyle w:val="Heading1"/>
        <w:rPr>
          <w:b w:val="0"/>
          <w:bCs w:val="0"/>
          <w:i/>
          <w:iCs/>
          <w:sz w:val="24"/>
          <w:szCs w:val="24"/>
        </w:rPr>
      </w:pPr>
      <w:hyperlink r:id="rId14"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lastRenderedPageBreak/>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D82BD8" w:rsidP="00913AE7">
      <w:pPr>
        <w:pStyle w:val="Heading1"/>
        <w:rPr>
          <w:b w:val="0"/>
          <w:bCs w:val="0"/>
          <w:i/>
          <w:iCs/>
          <w:sz w:val="24"/>
          <w:szCs w:val="24"/>
        </w:rPr>
      </w:pPr>
      <w:hyperlink r:id="rId15"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34" w:name="_Toc130419141"/>
      <w:r w:rsidRPr="005D0C69">
        <w:rPr>
          <w:b/>
          <w:bCs/>
          <w:i w:val="0"/>
          <w:iCs w:val="0"/>
        </w:rPr>
        <w:t>Introduction</w:t>
      </w:r>
      <w:bookmarkEnd w:id="34"/>
    </w:p>
    <w:p w14:paraId="2E266051" w14:textId="368BD2DF"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(e.g.</w:t>
      </w:r>
      <w:ins w:id="35" w:author="Rojas,David" w:date="2023-10-18T17:53:00Z">
        <w:r w:rsidR="00A94571">
          <w:rPr>
            <w:i w:val="0"/>
            <w:iCs w:val="0"/>
            <w:noProof/>
            <w:color w:val="000000"/>
          </w:rPr>
          <w:t>,</w:t>
        </w:r>
      </w:ins>
      <w:r w:rsidRPr="004540F6">
        <w:rPr>
          <w:i w:val="0"/>
          <w:iCs w:val="0"/>
          <w:noProof/>
          <w:color w:val="000000"/>
        </w:rPr>
        <w:t xml:space="preserve">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7B9C13A0"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w:t>
      </w:r>
      <w:ins w:id="36" w:author="Rojas,David" w:date="2023-10-18T17:58:00Z">
        <w:r w:rsidR="00A94571">
          <w:rPr>
            <w:color w:val="000000"/>
            <w:shd w:val="clear" w:color="auto" w:fill="FFFFFF"/>
          </w:rPr>
          <w:t>,</w:t>
        </w:r>
      </w:ins>
      <w:r w:rsidRPr="00E93336">
        <w:rPr>
          <w:color w:val="000000"/>
          <w:shd w:val="clear" w:color="auto" w:fill="FFFFFF"/>
        </w:rPr>
        <w:t xml:space="preserve">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w:t>
      </w:r>
      <w:ins w:id="37" w:author="Rojas,David" w:date="2023-10-18T17:58:00Z">
        <w:r w:rsidR="00A94571">
          <w:rPr>
            <w:color w:val="000000"/>
            <w:shd w:val="clear" w:color="auto" w:fill="FFFFFF"/>
          </w:rPr>
          <w:t>,</w:t>
        </w:r>
      </w:ins>
      <w:r w:rsidRPr="00E93336">
        <w:rPr>
          <w:color w:val="000000"/>
          <w:shd w:val="clear" w:color="auto" w:fill="FFFFFF"/>
        </w:rPr>
        <w:t xml:space="preserve"> has pledged to become the first “national park city”</w:t>
      </w:r>
      <w:del w:id="38" w:author="Rojas,David" w:date="2023-10-18T17:58:00Z">
        <w:r w:rsidRPr="00E93336" w:rsidDel="00A94571">
          <w:rPr>
            <w:color w:val="000000"/>
            <w:shd w:val="clear" w:color="auto" w:fill="FFFFFF"/>
          </w:rPr>
          <w:delText>,</w:delText>
        </w:r>
      </w:del>
      <w:r w:rsidRPr="00E93336">
        <w:rPr>
          <w:color w:val="000000"/>
          <w:shd w:val="clear" w:color="auto" w:fill="FFFFFF"/>
        </w:rPr>
        <w:t xml:space="preserve">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4E554C8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w:t>
      </w:r>
      <w:del w:id="39" w:author="Rojas,David" w:date="2023-10-18T17:58:00Z">
        <w:r w:rsidRPr="00E93336" w:rsidDel="00A94571">
          <w:rPr>
            <w:color w:val="000000"/>
            <w:shd w:val="clear" w:color="auto" w:fill="FFFFFF"/>
          </w:rPr>
          <w:delText xml:space="preserve">near </w:delText>
        </w:r>
      </w:del>
      <w:ins w:id="40" w:author="Rojas,David" w:date="2023-10-18T17:58:00Z">
        <w:r w:rsidR="00A94571" w:rsidRPr="00E93336">
          <w:rPr>
            <w:color w:val="000000"/>
            <w:shd w:val="clear" w:color="auto" w:fill="FFFFFF"/>
          </w:rPr>
          <w:t>near</w:t>
        </w:r>
        <w:r w:rsidR="00A94571">
          <w:rPr>
            <w:color w:val="000000"/>
            <w:shd w:val="clear" w:color="auto" w:fill="FFFFFF"/>
          </w:rPr>
          <w:t>-</w:t>
        </w:r>
      </w:ins>
      <w:r w:rsidRPr="00E93336">
        <w:rPr>
          <w:color w:val="000000"/>
          <w:shd w:val="clear" w:color="auto" w:fill="FFFFFF"/>
        </w:rPr>
        <w:t xml:space="preserve">infrared light to quantify </w:t>
      </w:r>
      <w:del w:id="41" w:author="Rojas,David" w:date="2023-10-18T17:58:00Z">
        <w:r w:rsidRPr="00E93336" w:rsidDel="00A94571">
          <w:rPr>
            <w:color w:val="000000"/>
            <w:shd w:val="clear" w:color="auto" w:fill="FFFFFF"/>
          </w:rPr>
          <w:delText>the density of vegetation</w:delText>
        </w:r>
      </w:del>
      <w:ins w:id="42" w:author="Rojas,David" w:date="2023-10-18T17:58:00Z">
        <w:r w:rsidR="00A94571">
          <w:rPr>
            <w:color w:val="000000"/>
            <w:shd w:val="clear" w:color="auto" w:fill="FFFFFF"/>
          </w:rPr>
          <w:t>vegetation density</w:t>
        </w:r>
      </w:ins>
      <w:r w:rsidRPr="00E93336">
        <w:rPr>
          <w:color w:val="000000"/>
          <w:shd w:val="clear" w:color="auto" w:fill="FFFFFF"/>
        </w:rPr>
        <w:t xml:space="preserve">. </w:t>
      </w:r>
      <w:r>
        <w:rPr>
          <w:color w:val="000000"/>
          <w:shd w:val="clear" w:color="auto" w:fill="FFFFFF"/>
        </w:rPr>
        <w:t>It ranges from -1 to 1, with higher values indicating healthier, denser vegetation, values near 0 suggesting barren land</w:t>
      </w:r>
      <w:ins w:id="43" w:author="Rojas,David" w:date="2023-10-18T17:59:00Z">
        <w:r w:rsidR="00A94571">
          <w:rPr>
            <w:color w:val="000000"/>
            <w:shd w:val="clear" w:color="auto" w:fill="FFFFFF"/>
          </w:rPr>
          <w:t>,</w:t>
        </w:r>
      </w:ins>
      <w:r>
        <w:rPr>
          <w:color w:val="000000"/>
          <w:shd w:val="clear" w:color="auto" w:fill="FFFFFF"/>
        </w:rPr>
        <w:t xml:space="preserve"> and negative values marking water, snow</w:t>
      </w:r>
      <w:ins w:id="44" w:author="Rojas,David" w:date="2023-10-18T17:59:00Z">
        <w:r w:rsidR="00A94571">
          <w:rPr>
            <w:color w:val="000000"/>
            <w:shd w:val="clear" w:color="auto" w:fill="FFFFFF"/>
          </w:rPr>
          <w:t>,</w:t>
        </w:r>
      </w:ins>
      <w:r>
        <w:rPr>
          <w:color w:val="000000"/>
          <w:shd w:val="clear" w:color="auto" w:fill="FFFFFF"/>
        </w:rPr>
        <w:t xml:space="preserve">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w:t>
      </w:r>
      <w:del w:id="45" w:author="Rojas,David" w:date="2023-10-18T17:59:00Z">
        <w:r w:rsidRPr="00E93336" w:rsidDel="00A94571">
          <w:rPr>
            <w:color w:val="000000"/>
            <w:shd w:val="clear" w:color="auto" w:fill="FFFFFF"/>
          </w:rPr>
          <w:delText>,</w:delText>
        </w:r>
      </w:del>
      <w:r w:rsidRPr="00E93336">
        <w:rPr>
          <w:color w:val="000000"/>
          <w:shd w:val="clear" w:color="auto" w:fill="FFFFFF"/>
        </w:rPr>
        <w:t xml:space="preserve">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w:t>
      </w:r>
      <w:del w:id="46" w:author="Rojas,David" w:date="2023-10-18T17:59:00Z">
        <w:r w:rsidRPr="00E93336" w:rsidDel="00A94571">
          <w:rPr>
            <w:color w:val="000000"/>
            <w:shd w:val="clear" w:color="auto" w:fill="FFFFFF"/>
          </w:rPr>
          <w:delText xml:space="preserve">smaller </w:delText>
        </w:r>
      </w:del>
      <w:ins w:id="47" w:author="Rojas,David" w:date="2023-10-18T17:59:00Z">
        <w:r w:rsidR="00A94571" w:rsidRPr="00E93336">
          <w:rPr>
            <w:color w:val="000000"/>
            <w:shd w:val="clear" w:color="auto" w:fill="FFFFFF"/>
          </w:rPr>
          <w:t>smaller</w:t>
        </w:r>
        <w:r w:rsidR="00A94571">
          <w:rPr>
            <w:color w:val="000000"/>
            <w:shd w:val="clear" w:color="auto" w:fill="FFFFFF"/>
          </w:rPr>
          <w:t>-</w:t>
        </w:r>
      </w:ins>
      <w:r w:rsidRPr="00E93336">
        <w:rPr>
          <w:color w:val="000000"/>
          <w:shd w:val="clear" w:color="auto" w:fill="FFFFFF"/>
        </w:rPr>
        <w:t xml:space="preserve">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does not capture the type, accessibility,</w:t>
      </w:r>
      <w:ins w:id="48" w:author="Rojas,David" w:date="2023-10-18T18:03:00Z">
        <w:r w:rsidR="00A94571">
          <w:rPr>
            <w:color w:val="000000"/>
            <w:shd w:val="clear" w:color="auto" w:fill="FFFFFF"/>
          </w:rPr>
          <w:t xml:space="preserve"> quality</w:t>
        </w:r>
      </w:ins>
      <w:r w:rsidRPr="00E93336">
        <w:rPr>
          <w:color w:val="000000"/>
          <w:shd w:val="clear" w:color="auto" w:fill="FFFFFF"/>
        </w:rPr>
        <w:t xml:space="preserve">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7D415B0C" w:rsidR="00CC1DE2" w:rsidRPr="00E93336" w:rsidRDefault="00CC1DE2" w:rsidP="00CC1DE2">
      <w:pPr>
        <w:ind w:firstLine="720"/>
        <w:rPr>
          <w:color w:val="000000"/>
          <w:shd w:val="clear" w:color="auto" w:fill="FFFFFF"/>
        </w:rPr>
      </w:pPr>
      <w:r>
        <w:rPr>
          <w:color w:val="000000"/>
          <w:shd w:val="clear" w:color="auto" w:fill="FFFFFF"/>
        </w:rPr>
        <w:lastRenderedPageBreak/>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xml:space="preserve">. The most common categories used in the epidemiological literature were measures of the amount of blue space within a geographical area and </w:t>
      </w:r>
      <w:ins w:id="49" w:author="Rojas,David" w:date="2023-10-18T18:04:00Z">
        <w:r w:rsidR="00A94571">
          <w:rPr>
            <w:color w:val="000000"/>
            <w:shd w:val="clear" w:color="auto" w:fill="FFFFFF"/>
          </w:rPr>
          <w:t xml:space="preserve">the </w:t>
        </w:r>
      </w:ins>
      <w:r>
        <w:rPr>
          <w:color w:val="000000"/>
          <w:shd w:val="clear" w:color="auto" w:fill="FFFFFF"/>
        </w:rPr>
        <w:t>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w:t>
      </w:r>
      <w:ins w:id="50" w:author="Rojas,David" w:date="2023-10-18T18:04:00Z">
        <w:r w:rsidR="00A94571">
          <w:rPr>
            <w:color w:val="000000"/>
            <w:shd w:val="clear" w:color="auto" w:fill="FFFFFF"/>
          </w:rPr>
          <w:t>,</w:t>
        </w:r>
      </w:ins>
      <w:r w:rsidR="002E221B">
        <w:rPr>
          <w:color w:val="000000"/>
          <w:shd w:val="clear" w:color="auto" w:fill="FFFFFF"/>
        </w:rPr>
        <w:t xml:space="preserve"> in some cases</w:t>
      </w:r>
      <w:ins w:id="51" w:author="Rojas,David" w:date="2023-10-18T18:04:00Z">
        <w:r w:rsidR="00A94571">
          <w:rPr>
            <w:color w:val="000000"/>
            <w:shd w:val="clear" w:color="auto" w:fill="FFFFFF"/>
          </w:rPr>
          <w:t>,</w:t>
        </w:r>
      </w:ins>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3DC6AAE5"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w:t>
      </w:r>
      <w:del w:id="52" w:author="Rojas,David" w:date="2023-10-18T18:05:00Z">
        <w:r w:rsidR="00CC1DE2" w:rsidDel="00A94571">
          <w:rPr>
            <w:color w:val="000000"/>
            <w:shd w:val="clear" w:color="auto" w:fill="FFFFFF"/>
          </w:rPr>
          <w:delText xml:space="preserve">don’t </w:delText>
        </w:r>
      </w:del>
      <w:ins w:id="53" w:author="Rojas,David" w:date="2023-10-18T18:05:00Z">
        <w:r w:rsidR="00A94571">
          <w:rPr>
            <w:color w:val="000000"/>
            <w:shd w:val="clear" w:color="auto" w:fill="FFFFFF"/>
          </w:rPr>
          <w:t>do</w:t>
        </w:r>
        <w:r w:rsidR="00A94571">
          <w:rPr>
            <w:color w:val="000000"/>
            <w:shd w:val="clear" w:color="auto" w:fill="FFFFFF"/>
          </w:rPr>
          <w:t xml:space="preserve"> no</w:t>
        </w:r>
        <w:r w:rsidR="00A94571">
          <w:rPr>
            <w:color w:val="000000"/>
            <w:shd w:val="clear" w:color="auto" w:fill="FFFFFF"/>
          </w:rPr>
          <w:t xml:space="preserve">t </w:t>
        </w:r>
      </w:ins>
      <w:r w:rsidR="00CC1DE2">
        <w:rPr>
          <w:color w:val="000000"/>
          <w:shd w:val="clear" w:color="auto" w:fill="FFFFFF"/>
        </w:rPr>
        <w:t xml:space="preserve">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xml:space="preserve">. </w:t>
      </w:r>
      <w:del w:id="54" w:author="Rojas,David" w:date="2023-10-18T18:08:00Z">
        <w:r w:rsidR="00CC1DE2" w:rsidRPr="00E93336" w:rsidDel="00A94571">
          <w:rPr>
            <w:color w:val="000000"/>
            <w:shd w:val="clear" w:color="auto" w:fill="FFFFFF"/>
          </w:rPr>
          <w:delText>In this paper,</w:delText>
        </w:r>
        <w:r w:rsidR="00CC1DE2" w:rsidDel="00A94571">
          <w:rPr>
            <w:color w:val="000000"/>
            <w:shd w:val="clear" w:color="auto" w:fill="FFFFFF"/>
          </w:rPr>
          <w:delText xml:space="preserve"> we </w:delText>
        </w:r>
      </w:del>
      <w:ins w:id="55" w:author="Rojas,David" w:date="2023-10-18T18:08:00Z">
        <w:r w:rsidR="00A94571">
          <w:rPr>
            <w:color w:val="000000"/>
            <w:shd w:val="clear" w:color="auto" w:fill="FFFFFF"/>
          </w:rPr>
          <w:t>This paper aims</w:t>
        </w:r>
      </w:ins>
      <w:ins w:id="56" w:author="Rojas,David" w:date="2023-10-18T18:06:00Z">
        <w:r w:rsidR="00A94571">
          <w:rPr>
            <w:color w:val="000000"/>
            <w:shd w:val="clear" w:color="auto" w:fill="FFFFFF"/>
          </w:rPr>
          <w:t xml:space="preserve"> to </w:t>
        </w:r>
      </w:ins>
      <w:r w:rsidR="00CC1DE2">
        <w:rPr>
          <w:color w:val="000000"/>
          <w:shd w:val="clear" w:color="auto" w:fill="FFFFFF"/>
        </w:rPr>
        <w:t xml:space="preserve">evaluate urban natural space extents against C40’s UND targets using satellite-based </w:t>
      </w:r>
      <w:del w:id="57" w:author="Rojas,David" w:date="2023-10-18T18:05:00Z">
        <w:r w:rsidR="00CC1DE2" w:rsidDel="00A94571">
          <w:rPr>
            <w:color w:val="000000"/>
            <w:shd w:val="clear" w:color="auto" w:fill="FFFFFF"/>
          </w:rPr>
          <w:delText>metrics of green and blue space</w:delText>
        </w:r>
      </w:del>
      <w:ins w:id="58" w:author="Rojas,David" w:date="2023-10-18T18:05:00Z">
        <w:r w:rsidR="00A94571">
          <w:rPr>
            <w:color w:val="000000"/>
            <w:shd w:val="clear" w:color="auto" w:fill="FFFFFF"/>
          </w:rPr>
          <w:t>green and blue space metrics</w:t>
        </w:r>
      </w:ins>
      <w:r w:rsidR="00CC1DE2">
        <w:rPr>
          <w:color w:val="000000"/>
          <w:shd w:val="clear" w:color="auto" w:fill="FFFFFF"/>
        </w:rPr>
        <w:t>.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We conduct</w:t>
      </w:r>
      <w:ins w:id="59" w:author="Rojas,David" w:date="2023-10-18T18:05:00Z">
        <w:r w:rsidR="00A94571">
          <w:rPr>
            <w:color w:val="000000"/>
            <w:shd w:val="clear" w:color="auto" w:fill="FFFFFF"/>
          </w:rPr>
          <w:t>ed</w:t>
        </w:r>
      </w:ins>
      <w:r w:rsidR="00CC1DE2">
        <w:rPr>
          <w:color w:val="000000"/>
          <w:shd w:val="clear" w:color="auto" w:fill="FFFFFF"/>
        </w:rPr>
        <w:t xml:space="preserve"> our analysis for all 96 cities in the </w:t>
      </w:r>
      <w:r w:rsidR="00CC1DE2" w:rsidRPr="00E93336">
        <w:rPr>
          <w:color w:val="000000"/>
          <w:shd w:val="clear" w:color="auto" w:fill="FFFFFF"/>
        </w:rPr>
        <w:t xml:space="preserve">C40 </w:t>
      </w:r>
      <w:r w:rsidR="00CC1DE2">
        <w:rPr>
          <w:color w:val="000000"/>
          <w:shd w:val="clear" w:color="auto" w:fill="FFFFFF"/>
        </w:rPr>
        <w:t xml:space="preserve">network, </w:t>
      </w:r>
      <w:del w:id="60" w:author="Rojas,David" w:date="2023-10-18T18:05:00Z">
        <w:r w:rsidR="00CC1DE2" w:rsidDel="00A94571">
          <w:rPr>
            <w:color w:val="000000"/>
            <w:shd w:val="clear" w:color="auto" w:fill="FFFFFF"/>
          </w:rPr>
          <w:delText>which</w:delText>
        </w:r>
        <w:r w:rsidR="00CC1DE2" w:rsidRPr="00E93336" w:rsidDel="00A94571">
          <w:rPr>
            <w:color w:val="000000"/>
            <w:shd w:val="clear" w:color="auto" w:fill="FFFFFF"/>
          </w:rPr>
          <w:delText xml:space="preserve"> account for</w:delText>
        </w:r>
        <w:r w:rsidR="00CC1DE2" w:rsidDel="00A94571">
          <w:rPr>
            <w:color w:val="000000"/>
            <w:shd w:val="clear" w:color="auto" w:fill="FFFFFF"/>
          </w:rPr>
          <w:delText xml:space="preserve"> a total of</w:delText>
        </w:r>
        <w:r w:rsidR="00CC1DE2" w:rsidRPr="00E93336" w:rsidDel="00A94571">
          <w:rPr>
            <w:color w:val="000000"/>
            <w:shd w:val="clear" w:color="auto" w:fill="FFFFFF"/>
          </w:rPr>
          <w:delText xml:space="preserve"> 291 million residents</w:delText>
        </w:r>
        <w:r w:rsidR="00701E08" w:rsidDel="00A94571">
          <w:rPr>
            <w:color w:val="000000"/>
            <w:shd w:val="clear" w:color="auto" w:fill="FFFFFF"/>
          </w:rPr>
          <w:delText xml:space="preserve">, </w:delText>
        </w:r>
        <w:r w:rsidR="00CC1DE2" w:rsidRPr="00E93336" w:rsidDel="00A94571">
          <w:rPr>
            <w:color w:val="000000"/>
            <w:shd w:val="clear" w:color="auto" w:fill="FFFFFF"/>
          </w:rPr>
          <w:delText>1,747 megatons of greenhouse gas emissions</w:delText>
        </w:r>
      </w:del>
      <w:ins w:id="61" w:author="Rojas,David" w:date="2023-10-18T18:05:00Z">
        <w:r w:rsidR="00A94571">
          <w:rPr>
            <w:color w:val="000000"/>
            <w:shd w:val="clear" w:color="auto" w:fill="FFFFFF"/>
          </w:rPr>
          <w:t>accounting for 291 million residents, 1,747 megatons of greenhouse gas emissions,</w:t>
        </w:r>
      </w:ins>
      <w:r w:rsidR="00CC1DE2" w:rsidRPr="00E93336">
        <w:rPr>
          <w:color w:val="000000"/>
          <w:shd w:val="clear" w:color="auto" w:fill="FFFFFF"/>
        </w:rPr>
        <w:t xml:space="preserve">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62" w:name="_Toc130419142"/>
      <w:commentRangeStart w:id="63"/>
      <w:r w:rsidRPr="00983CC3">
        <w:rPr>
          <w:b/>
          <w:bCs/>
          <w:i w:val="0"/>
          <w:iCs w:val="0"/>
        </w:rPr>
        <w:t>Methods</w:t>
      </w:r>
      <w:bookmarkEnd w:id="62"/>
      <w:commentRangeEnd w:id="63"/>
      <w:r w:rsidR="00D82BD8">
        <w:rPr>
          <w:rStyle w:val="CommentReference"/>
          <w:i w:val="0"/>
          <w:iCs w:val="0"/>
          <w:color w:val="auto"/>
          <w:shd w:val="clear" w:color="auto" w:fill="auto"/>
        </w:rPr>
        <w:commentReference w:id="63"/>
      </w:r>
    </w:p>
    <w:p w14:paraId="1494B7B3" w14:textId="7800D391" w:rsidR="006713CA" w:rsidRDefault="0063213D" w:rsidP="006713CA">
      <w:pPr>
        <w:ind w:firstLine="720"/>
        <w:rPr>
          <w:shd w:val="clear" w:color="auto" w:fill="FFFFFF"/>
        </w:rPr>
      </w:pPr>
      <w:commentRangeStart w:id="64"/>
      <w:r w:rsidRPr="00015ABF">
        <w:rPr>
          <w:shd w:val="clear" w:color="auto" w:fill="FFFFFF"/>
        </w:rPr>
        <w:t xml:space="preserve">We characterized each of the 96 C40 cities’ extent and distribution of natural space using </w:t>
      </w:r>
      <w:del w:id="65" w:author="Rojas,David" w:date="2023-10-18T18:06:00Z">
        <w:r w:rsidRPr="00015ABF" w:rsidDel="00A94571">
          <w:rPr>
            <w:shd w:val="clear" w:color="auto" w:fill="FFFFFF"/>
          </w:rPr>
          <w:delText xml:space="preserve">satellite </w:delText>
        </w:r>
      </w:del>
      <w:ins w:id="66" w:author="Rojas,David" w:date="2023-10-18T18:06:00Z">
        <w:r w:rsidR="00A94571" w:rsidRPr="00015ABF">
          <w:rPr>
            <w:shd w:val="clear" w:color="auto" w:fill="FFFFFF"/>
          </w:rPr>
          <w:t>satellite</w:t>
        </w:r>
        <w:r w:rsidR="00A94571">
          <w:rPr>
            <w:shd w:val="clear" w:color="auto" w:fill="FFFFFF"/>
          </w:rPr>
          <w:t>-</w:t>
        </w:r>
      </w:ins>
      <w:r w:rsidRPr="00015ABF">
        <w:rPr>
          <w:shd w:val="clear" w:color="auto" w:fill="FFFFFF"/>
        </w:rPr>
        <w:t>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commentRangeEnd w:id="64"/>
      <w:r w:rsidR="00D82BD8">
        <w:rPr>
          <w:rStyle w:val="CommentReference"/>
        </w:rPr>
        <w:commentReference w:id="64"/>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6">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7">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7E5589E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w:t>
      </w:r>
      <w:del w:id="67" w:author="Rojas,David" w:date="2023-10-18T18:11:00Z">
        <w:r w:rsidR="00B852CD" w:rsidDel="00A94571">
          <w:delText xml:space="preserve">current </w:delText>
        </w:r>
      </w:del>
      <w:r w:rsidR="00B852CD">
        <w:t xml:space="preserve">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 xml:space="preserve">global, </w:t>
      </w:r>
      <w:commentRangeStart w:id="68"/>
      <w:r w:rsidR="008048D2">
        <w:rPr>
          <w:shd w:val="clear" w:color="auto" w:fill="FFFFFF"/>
        </w:rPr>
        <w:t>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w:t>
      </w:r>
      <w:commentRangeStart w:id="69"/>
      <w:r w:rsidR="008048D2">
        <w:rPr>
          <w:shd w:val="clear" w:color="auto" w:fill="FFFFFF"/>
        </w:rPr>
        <w:t>2020</w:t>
      </w:r>
      <w:commentRangeEnd w:id="69"/>
      <w:r w:rsidR="00A94571">
        <w:rPr>
          <w:rStyle w:val="CommentReference"/>
        </w:rPr>
        <w:commentReference w:id="69"/>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WorldCover data set</w:t>
      </w:r>
      <w:commentRangeEnd w:id="68"/>
      <w:r w:rsidR="00A94571">
        <w:rPr>
          <w:rStyle w:val="CommentReference"/>
        </w:rPr>
        <w:commentReference w:id="68"/>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51ACFDC5" w:rsidR="00C53A5A" w:rsidRDefault="00C26476" w:rsidP="0063213D">
      <w:pPr>
        <w:ind w:firstLine="720"/>
        <w:rPr>
          <w:shd w:val="clear" w:color="auto" w:fill="FFFFFF"/>
        </w:rPr>
      </w:pPr>
      <w:r>
        <w:rPr>
          <w:shd w:val="clear" w:color="auto" w:fill="FFFFFF"/>
        </w:rPr>
        <w:t>To estimate greenspace extent using NDVI</w:t>
      </w:r>
      <w:ins w:id="70" w:author="Rojas,David" w:date="2023-10-18T20:05:00Z">
        <w:r w:rsidR="00A94571">
          <w:rPr>
            <w:shd w:val="clear" w:color="auto" w:fill="FFFFFF"/>
          </w:rPr>
          <w:t xml:space="preserve"> using ESA Sentine-2A</w:t>
        </w:r>
      </w:ins>
      <w:r w:rsidR="00A0361C">
        <w:rPr>
          <w:shd w:val="clear" w:color="auto" w:fill="FFFFFF"/>
        </w:rPr>
        <w:t>, w</w:t>
      </w:r>
      <w:r w:rsidR="0063213D">
        <w:rPr>
          <w:shd w:val="clear" w:color="auto" w:fill="FFFFFF"/>
        </w:rPr>
        <w:t xml:space="preserve">e first calculated NDVI using the </w:t>
      </w:r>
      <w:del w:id="71" w:author="Rojas,David" w:date="2023-10-18T18:12:00Z">
        <w:r w:rsidR="0063213D" w:rsidDel="00A94571">
          <w:rPr>
            <w:shd w:val="clear" w:color="auto" w:fill="FFFFFF"/>
          </w:rPr>
          <w:delText xml:space="preserve">near </w:delText>
        </w:r>
      </w:del>
      <w:ins w:id="72" w:author="Rojas,David" w:date="2023-10-18T18:12:00Z">
        <w:r w:rsidR="00A94571">
          <w:rPr>
            <w:shd w:val="clear" w:color="auto" w:fill="FFFFFF"/>
          </w:rPr>
          <w:t>near</w:t>
        </w:r>
        <w:r w:rsidR="00A94571">
          <w:rPr>
            <w:shd w:val="clear" w:color="auto" w:fill="FFFFFF"/>
          </w:rPr>
          <w:t>-</w:t>
        </w:r>
      </w:ins>
      <w:r w:rsidR="0063213D">
        <w:rPr>
          <w:shd w:val="clear" w:color="auto" w:fill="FFFFFF"/>
        </w:rPr>
        <w:t>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5120321" w:rsidR="00CA44BC" w:rsidRDefault="003A5CAE" w:rsidP="00D30EC1">
      <w:pPr>
        <w:rPr>
          <w:shd w:val="clear" w:color="auto" w:fill="FFFFFF"/>
        </w:rPr>
      </w:pPr>
      <w:r>
        <w:rPr>
          <w:shd w:val="clear" w:color="auto" w:fill="FFFFFF"/>
        </w:rPr>
        <w:t xml:space="preserve">where NIR is </w:t>
      </w:r>
      <w:del w:id="73" w:author="Rojas,David" w:date="2023-10-18T18:12:00Z">
        <w:r w:rsidDel="00A94571">
          <w:rPr>
            <w:shd w:val="clear" w:color="auto" w:fill="FFFFFF"/>
          </w:rPr>
          <w:delText xml:space="preserve">near </w:delText>
        </w:r>
      </w:del>
      <w:ins w:id="74" w:author="Rojas,David" w:date="2023-10-18T18:12:00Z">
        <w:r w:rsidR="00A94571">
          <w:rPr>
            <w:shd w:val="clear" w:color="auto" w:fill="FFFFFF"/>
          </w:rPr>
          <w:t>near</w:t>
        </w:r>
        <w:r w:rsidR="00A94571">
          <w:rPr>
            <w:shd w:val="clear" w:color="auto" w:fill="FFFFFF"/>
          </w:rPr>
          <w:t>-</w:t>
        </w:r>
      </w:ins>
      <w:r>
        <w:rPr>
          <w:shd w:val="clear" w:color="auto" w:fill="FFFFFF"/>
        </w:rPr>
        <w:t>infrared</w:t>
      </w:r>
      <w:ins w:id="75" w:author="Rojas,David" w:date="2023-10-18T18:12:00Z">
        <w:r w:rsidR="00A94571">
          <w:rPr>
            <w:shd w:val="clear" w:color="auto" w:fill="FFFFFF"/>
          </w:rPr>
          <w:t>,</w:t>
        </w:r>
      </w:ins>
      <w:r>
        <w:rPr>
          <w:shd w:val="clear" w:color="auto" w:fill="FFFFFF"/>
        </w:rPr>
        <w:t xml:space="preserve">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xml:space="preserve">, </w:t>
      </w:r>
      <w:commentRangeStart w:id="76"/>
      <w:r w:rsidR="00A0361C">
        <w:rPr>
          <w:shd w:val="clear" w:color="auto" w:fill="FFFFFF"/>
        </w:rPr>
        <w:t>w</w:t>
      </w:r>
      <w:r w:rsidR="0063213D">
        <w:rPr>
          <w:shd w:val="clear" w:color="auto" w:fill="FFFFFF"/>
        </w:rPr>
        <w:t xml:space="preserve">e then </w:t>
      </w:r>
      <w:r w:rsidR="0063213D" w:rsidRPr="00E93336">
        <w:rPr>
          <w:shd w:val="clear" w:color="auto" w:fill="FFFFFF"/>
        </w:rPr>
        <w:t>selected the</w:t>
      </w:r>
      <w:ins w:id="77" w:author="Rojas,David" w:date="2023-10-18T20:10:00Z">
        <w:r w:rsidR="00A94571">
          <w:rPr>
            <w:shd w:val="clear" w:color="auto" w:fill="FFFFFF"/>
          </w:rPr>
          <w:t xml:space="preserve"> day</w:t>
        </w:r>
      </w:ins>
      <w:ins w:id="78" w:author="Rojas,David" w:date="2023-10-18T20:11:00Z">
        <w:r w:rsidR="00A94571">
          <w:rPr>
            <w:shd w:val="clear" w:color="auto" w:fill="FFFFFF"/>
          </w:rPr>
          <w:t>?</w:t>
        </w:r>
      </w:ins>
      <w:ins w:id="79" w:author="Rojas,David" w:date="2023-10-18T20:10:00Z">
        <w:r w:rsidR="00A94571">
          <w:rPr>
            <w:shd w:val="clear" w:color="auto" w:fill="FFFFFF"/>
          </w:rPr>
          <w:t xml:space="preserve"> with the</w:t>
        </w:r>
      </w:ins>
      <w:r w:rsidR="0063213D" w:rsidRPr="00E93336">
        <w:rPr>
          <w:shd w:val="clear" w:color="auto" w:fill="FFFFFF"/>
        </w:rPr>
        <w:t xml:space="preserve"> </w:t>
      </w:r>
      <w:commentRangeStart w:id="80"/>
      <w:r w:rsidR="0063213D" w:rsidRPr="00E93336">
        <w:rPr>
          <w:shd w:val="clear" w:color="auto" w:fill="FFFFFF"/>
        </w:rPr>
        <w:t>greenest value</w:t>
      </w:r>
      <w:r w:rsidR="00A0361C">
        <w:rPr>
          <w:shd w:val="clear" w:color="auto" w:fill="FFFFFF"/>
        </w:rPr>
        <w:t xml:space="preserve"> </w:t>
      </w:r>
      <w:commentRangeEnd w:id="80"/>
      <w:r w:rsidR="004E3BEC">
        <w:rPr>
          <w:rStyle w:val="CommentReference"/>
        </w:rPr>
        <w:commentReference w:id="80"/>
      </w:r>
      <w:r w:rsidR="00A0361C">
        <w:rPr>
          <w:shd w:val="clear" w:color="auto" w:fill="FFFFFF"/>
        </w:rPr>
        <w:t>(highest NDVI)</w:t>
      </w:r>
      <w:r w:rsidR="0063213D" w:rsidRPr="00E93336">
        <w:rPr>
          <w:shd w:val="clear" w:color="auto" w:fill="FFFFFF"/>
        </w:rPr>
        <w:t xml:space="preserve"> from all the 2020 images </w:t>
      </w:r>
      <w:commentRangeEnd w:id="76"/>
      <w:r w:rsidR="00A94571">
        <w:rPr>
          <w:rStyle w:val="CommentReference"/>
        </w:rPr>
        <w:commentReference w:id="76"/>
      </w:r>
      <w:r w:rsidR="0063213D" w:rsidRPr="00E93336">
        <w:rPr>
          <w:shd w:val="clear" w:color="auto" w:fill="FFFFFF"/>
        </w:rPr>
        <w:t>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commentRangeStart w:id="81"/>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commentRangeEnd w:id="81"/>
      <w:r w:rsidR="004E3BEC">
        <w:rPr>
          <w:rStyle w:val="CommentReference"/>
        </w:rPr>
        <w:commentReference w:id="81"/>
      </w:r>
      <w:r w:rsidR="0063213D" w:rsidRPr="00E93336">
        <w:rPr>
          <w:shd w:val="clear" w:color="auto" w:fill="FFFFFF"/>
        </w:rPr>
        <w:t xml:space="preserve"> dataset: trees, shrubland, grassland, c</w:t>
      </w:r>
      <w:commentRangeStart w:id="82"/>
      <w:r w:rsidR="0063213D" w:rsidRPr="00E93336">
        <w:rPr>
          <w:shd w:val="clear" w:color="auto" w:fill="FFFFFF"/>
        </w:rPr>
        <w:t>ropland</w:t>
      </w:r>
      <w:commentRangeEnd w:id="82"/>
      <w:r w:rsidR="004E3BEC">
        <w:rPr>
          <w:rStyle w:val="CommentReference"/>
        </w:rPr>
        <w:commentReference w:id="82"/>
      </w:r>
      <w:r w:rsidR="0063213D" w:rsidRPr="00E93336">
        <w:rPr>
          <w:shd w:val="clear" w:color="auto" w:fill="FFFFFF"/>
        </w:rPr>
        <w:t xml:space="preserve">,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2D72B948" w:rsidR="003C4EC0" w:rsidRDefault="003C4EC0" w:rsidP="003C4EC0">
      <w:pPr>
        <w:ind w:firstLine="720"/>
        <w:rPr>
          <w:shd w:val="clear" w:color="auto" w:fill="FFFFFF"/>
        </w:rPr>
      </w:pPr>
      <w:r>
        <w:rPr>
          <w:shd w:val="clear" w:color="auto" w:fill="FFFFFF"/>
        </w:rPr>
        <w:t xml:space="preserve">In </w:t>
      </w:r>
      <w:del w:id="83" w:author="Rojas,David" w:date="2023-10-18T18:13:00Z">
        <w:r w:rsidDel="00A94571">
          <w:rPr>
            <w:shd w:val="clear" w:color="auto" w:fill="FFFFFF"/>
          </w:rPr>
          <w:delText>both our NDVI- and landcover-based definitions of natural space</w:delText>
        </w:r>
        <w:r w:rsidR="00C26476" w:rsidDel="00A94571">
          <w:rPr>
            <w:shd w:val="clear" w:color="auto" w:fill="FFFFFF"/>
          </w:rPr>
          <w:delText>, which include both</w:delText>
        </w:r>
      </w:del>
      <w:ins w:id="84" w:author="Rojas,David" w:date="2023-10-18T18:13:00Z">
        <w:r w:rsidR="00A94571">
          <w:rPr>
            <w:shd w:val="clear" w:color="auto" w:fill="FFFFFF"/>
          </w:rPr>
          <w:t>our NDVI- and landcover-based definitions of natural space, which include</w:t>
        </w:r>
      </w:ins>
      <w:r w:rsidR="00C26476">
        <w:rPr>
          <w:shd w:val="clear" w:color="auto" w:fill="FFFFFF"/>
        </w:rPr>
        <w:t xml:space="preserve"> greenspace and blue space</w:t>
      </w:r>
      <w:r>
        <w:rPr>
          <w:shd w:val="clear" w:color="auto" w:fill="FFFFFF"/>
        </w:rPr>
        <w:t>, we use</w:t>
      </w:r>
      <w:r w:rsidR="00C26476">
        <w:rPr>
          <w:shd w:val="clear" w:color="auto" w:fill="FFFFFF"/>
        </w:rPr>
        <w:t>d</w:t>
      </w:r>
      <w:r>
        <w:rPr>
          <w:shd w:val="clear" w:color="auto" w:fill="FFFFFF"/>
        </w:rPr>
        <w:t xml:space="preserve"> the ESA WorldCover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w:t>
      </w:r>
      <w:del w:id="85" w:author="Rojas,David" w:date="2023-10-18T18:14:00Z">
        <w:r w:rsidR="00C26476" w:rsidDel="00A94571">
          <w:rPr>
            <w:shd w:val="clear" w:color="auto" w:fill="FFFFFF"/>
          </w:rPr>
          <w:delText xml:space="preserve">simply </w:delText>
        </w:r>
      </w:del>
      <w:r w:rsidR="00C26476">
        <w:rPr>
          <w:shd w:val="clear" w:color="auto" w:fill="FFFFFF"/>
        </w:rPr>
        <w:t xml:space="preserve">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gridded world population estimates for 2020 from WorldPop</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68A94F89"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w:t>
      </w:r>
      <w:commentRangeStart w:id="86"/>
      <w:r w:rsidRPr="00E93336">
        <w:rPr>
          <w:color w:val="000000" w:themeColor="text1"/>
          <w:shd w:val="clear" w:color="auto" w:fill="FFFFFF"/>
        </w:rPr>
        <w:t>GHS-UCDB</w:t>
      </w:r>
      <w:commentRangeEnd w:id="86"/>
      <w:r w:rsidR="00D82BD8">
        <w:rPr>
          <w:rStyle w:val="CommentReference"/>
        </w:rPr>
        <w:commentReference w:id="86"/>
      </w:r>
      <w:r w:rsidRPr="00E93336">
        <w:rPr>
          <w:color w:val="000000" w:themeColor="text1"/>
          <w:shd w:val="clear" w:color="auto" w:fill="FFFFFF"/>
        </w:rPr>
        <w:t>)</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w:t>
      </w:r>
      <w:del w:id="87" w:author="Rojas,David" w:date="2023-10-18T18:16:00Z">
        <w:r w:rsidRPr="00E93336" w:rsidDel="00A94571">
          <w:rPr>
            <w:color w:val="000000" w:themeColor="text1"/>
            <w:shd w:val="clear" w:color="auto" w:fill="FFFFFF"/>
          </w:rPr>
          <w:delText>that correspond to where concentrated populations actually</w:delText>
        </w:r>
      </w:del>
      <w:ins w:id="88" w:author="Rojas,David" w:date="2023-10-18T18:16:00Z">
        <w:r w:rsidR="00A94571">
          <w:rPr>
            <w:color w:val="000000" w:themeColor="text1"/>
            <w:shd w:val="clear" w:color="auto" w:fill="FFFFFF"/>
          </w:rPr>
          <w:t>corresponding to where concentrated populations</w:t>
        </w:r>
      </w:ins>
      <w:r w:rsidRPr="00E93336">
        <w:rPr>
          <w:color w:val="000000" w:themeColor="text1"/>
          <w:shd w:val="clear" w:color="auto" w:fill="FFFFFF"/>
        </w:rPr>
        <w:t xml:space="preserve"> live</w:t>
      </w:r>
      <w:del w:id="89" w:author="Rojas,David" w:date="2023-10-18T18:16:00Z">
        <w:r w:rsidRPr="00E93336" w:rsidDel="00A94571">
          <w:rPr>
            <w:color w:val="000000" w:themeColor="text1"/>
            <w:shd w:val="clear" w:color="auto" w:fill="FFFFFF"/>
          </w:rPr>
          <w:delText>,</w:delText>
        </w:r>
      </w:del>
      <w:r w:rsidRPr="00E93336">
        <w:rPr>
          <w:color w:val="000000" w:themeColor="text1"/>
          <w:shd w:val="clear" w:color="auto" w:fill="FFFFFF"/>
        </w:rPr>
        <w:t xml:space="preser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48FDD8EB" w14:textId="77777777" w:rsidR="00F201A3" w:rsidRDefault="00F201A3" w:rsidP="003C4EC0">
      <w:pPr>
        <w:rPr>
          <w:shd w:val="clear" w:color="auto" w:fill="FFFFFF"/>
        </w:rPr>
      </w:pPr>
    </w:p>
    <w:p w14:paraId="2616FC2E" w14:textId="425D27A4"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w:t>
      </w:r>
      <w:del w:id="90" w:author="Rojas,David" w:date="2023-10-18T18:17:00Z">
        <w:r w:rsidR="00D04667" w:rsidDel="00A94571">
          <w:rPr>
            <w:shd w:val="clear" w:color="auto" w:fill="FFFFFF"/>
          </w:rPr>
          <w:delText>,</w:delText>
        </w:r>
      </w:del>
      <w:r w:rsidR="00D04667">
        <w:rPr>
          <w:shd w:val="clear" w:color="auto" w:fill="FFFFFF"/>
        </w:rPr>
        <w:t xml:space="preserve">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6C641626" w:rsidR="00C74274" w:rsidRDefault="00AE59F3" w:rsidP="00C74274">
      <w:pPr>
        <w:rPr>
          <w:shd w:val="clear" w:color="auto" w:fill="FFFFFF"/>
        </w:rPr>
      </w:pPr>
      <w:r>
        <w:rPr>
          <w:b/>
          <w:bCs/>
          <w:shd w:val="clear" w:color="auto" w:fill="FFFFFF"/>
        </w:rPr>
        <w:lastRenderedPageBreak/>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We used our landcover definition of greenspace to evaluate urban performance against the Quality Total Cover target</w:t>
      </w:r>
      <w:del w:id="91" w:author="Rojas,David" w:date="2023-10-18T18:18:00Z">
        <w:r w:rsidR="00C74274" w:rsidDel="00A94571">
          <w:rPr>
            <w:shd w:val="clear" w:color="auto" w:fill="FFFFFF"/>
          </w:rPr>
          <w:delText>,</w:delText>
        </w:r>
      </w:del>
      <w:r w:rsidR="00C74274">
        <w:rPr>
          <w:shd w:val="clear" w:color="auto" w:fill="FFFFFF"/>
        </w:rPr>
        <w:t xml:space="preserve">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While the UND target language allows for “permeable surfaces” a</w:t>
      </w:r>
      <w:del w:id="92" w:author="Rojas,David" w:date="2023-10-18T18:18:00Z">
        <w:r w:rsidR="009024F3" w:rsidDel="00A94571">
          <w:rPr>
            <w:shd w:val="clear" w:color="auto" w:fill="FFFFFF"/>
          </w:rPr>
          <w:delText>s well as</w:delText>
        </w:r>
      </w:del>
      <w:ins w:id="93" w:author="Rojas,David" w:date="2023-10-18T18:18:00Z">
        <w:r w:rsidR="00A94571">
          <w:rPr>
            <w:shd w:val="clear" w:color="auto" w:fill="FFFFFF"/>
          </w:rPr>
          <w:t>nd</w:t>
        </w:r>
      </w:ins>
      <w:r w:rsidR="009024F3">
        <w:rPr>
          <w:shd w:val="clear" w:color="auto" w:fill="FFFFFF"/>
        </w:rPr>
        <w:t xml:space="preserve">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70FF1611"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the Equitable Spatial Distribution target</w:t>
      </w:r>
      <w:del w:id="94" w:author="Rojas,David" w:date="2023-10-18T18:19:00Z">
        <w:r w:rsidR="003C4EC0" w:rsidDel="00A94571">
          <w:rPr>
            <w:shd w:val="clear" w:color="auto" w:fill="FFFFFF"/>
          </w:rPr>
          <w:delText>,</w:delText>
        </w:r>
      </w:del>
      <w:r w:rsidR="003C4EC0">
        <w:rPr>
          <w:shd w:val="clear" w:color="auto" w:fill="FFFFFF"/>
        </w:rPr>
        <w:t xml:space="preserve">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del w:id="95" w:author="Rojas,David" w:date="2023-10-18T18:19:00Z">
        <w:r w:rsidR="000F5175" w:rsidDel="00A94571">
          <w:rPr>
            <w:shd w:val="clear" w:color="auto" w:fill="FFFFFF"/>
          </w:rPr>
          <w:delText>For each city, w</w:delText>
        </w:r>
        <w:r w:rsidR="003C4EC0" w:rsidDel="00A94571">
          <w:rPr>
            <w:shd w:val="clear" w:color="auto" w:fill="FFFFFF"/>
          </w:rPr>
          <w:delText>e first</w:delText>
        </w:r>
        <w:r w:rsidR="003C4EC0" w:rsidRPr="00E93336" w:rsidDel="00A94571">
          <w:rPr>
            <w:shd w:val="clear" w:color="auto" w:fill="FFFFFF"/>
          </w:rPr>
          <w:delText xml:space="preserve"> identified areas </w:delText>
        </w:r>
        <w:r w:rsidR="000F5175" w:rsidDel="00A94571">
          <w:rPr>
            <w:shd w:val="clear" w:color="auto" w:fill="FFFFFF"/>
          </w:rPr>
          <w:delText xml:space="preserve">with sizable, contiguous </w:delText>
        </w:r>
        <w:r w:rsidR="0042025F" w:rsidDel="00A94571">
          <w:rPr>
            <w:shd w:val="clear" w:color="auto" w:fill="FFFFFF"/>
          </w:rPr>
          <w:delText>natural</w:delText>
        </w:r>
        <w:r w:rsidR="000F5175" w:rsidDel="00A94571">
          <w:rPr>
            <w:shd w:val="clear" w:color="auto" w:fill="FFFFFF"/>
          </w:rPr>
          <w:delText xml:space="preserve"> space extents</w:delText>
        </w:r>
      </w:del>
      <w:ins w:id="96" w:author="Rojas,David" w:date="2023-10-18T18:19:00Z">
        <w:r w:rsidR="00A94571">
          <w:rPr>
            <w:shd w:val="clear" w:color="auto" w:fill="FFFFFF"/>
          </w:rPr>
          <w:t>We first identified areas with sizable, contiguous natural space extents for each city</w:t>
        </w:r>
      </w:ins>
      <w:r w:rsidR="000F5175">
        <w:rPr>
          <w:shd w:val="clear" w:color="auto" w:fill="FFFFFF"/>
        </w:rPr>
        <w:t xml:space="preserve">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del w:id="97" w:author="Rojas,David" w:date="2023-10-18T18:19:00Z">
        <w:r w:rsidR="000F5175" w:rsidDel="00A94571">
          <w:rPr>
            <w:shd w:val="clear" w:color="auto" w:fill="FFFFFF"/>
          </w:rPr>
          <w:delText>,</w:delText>
        </w:r>
      </w:del>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w:t>
      </w:r>
      <w:del w:id="98" w:author="Rojas,David" w:date="2023-10-18T18:19:00Z">
        <w:r w:rsidR="000F5175" w:rsidDel="00A94571">
          <w:rPr>
            <w:shd w:val="clear" w:color="auto" w:fill="FFFFFF"/>
          </w:rPr>
          <w:delText xml:space="preserve">from which </w:delText>
        </w:r>
      </w:del>
      <w:r w:rsidR="000F5175">
        <w:rPr>
          <w:shd w:val="clear" w:color="auto" w:fill="FFFFFF"/>
        </w:rPr>
        <w:t xml:space="preserve">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w:t>
      </w:r>
      <w:ins w:id="99" w:author="Rojas,David" w:date="2023-10-18T18:24:00Z">
        <w:r w:rsidR="00A94571">
          <w:rPr>
            <w:shd w:val="clear" w:color="auto" w:fill="FFFFFF"/>
          </w:rPr>
          <w:t xml:space="preserve">an </w:t>
        </w:r>
      </w:ins>
      <w:r w:rsidR="003C4EC0">
        <w:rPr>
          <w:shd w:val="clear" w:color="auto" w:fill="FFFFFF"/>
        </w:rPr>
        <w:t xml:space="preserve">area within that pixel </w:t>
      </w:r>
      <w:del w:id="100" w:author="Rojas,David" w:date="2023-10-18T18:24:00Z">
        <w:r w:rsidR="003C4EC0" w:rsidDel="00A94571">
          <w:rPr>
            <w:shd w:val="clear" w:color="auto" w:fill="FFFFFF"/>
          </w:rPr>
          <w:delText>that has</w:delText>
        </w:r>
      </w:del>
      <w:ins w:id="101" w:author="Rojas,David" w:date="2023-10-18T18:24:00Z">
        <w:r w:rsidR="00A94571">
          <w:rPr>
            <w:shd w:val="clear" w:color="auto" w:fill="FFFFFF"/>
          </w:rPr>
          <w:t>with</w:t>
        </w:r>
      </w:ins>
      <w:r w:rsidR="003C4EC0">
        <w:rPr>
          <w:shd w:val="clear" w:color="auto" w:fill="FFFFFF"/>
        </w:rPr>
        <w:t xml:space="preserve"> access to 0.5 hectares or more of natural space within a 1000m buffer</w:t>
      </w:r>
      <w:del w:id="102" w:author="Rojas,David" w:date="2023-10-18T18:25:00Z">
        <w:r w:rsidR="003C4EC0" w:rsidDel="00A94571">
          <w:rPr>
            <w:shd w:val="clear" w:color="auto" w:fill="FFFFFF"/>
          </w:rPr>
          <w:delText>,</w:delText>
        </w:r>
      </w:del>
      <w:r w:rsidR="003C4EC0">
        <w:rPr>
          <w:shd w:val="clear" w:color="auto" w:fill="FFFFFF"/>
        </w:rPr>
        <w:t xml:space="preserve">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w:t>
      </w:r>
      <w:del w:id="103" w:author="Rojas,David" w:date="2023-10-18T18:25:00Z">
        <w:r w:rsidR="00FA251C" w:rsidDel="00A94571">
          <w:rPr>
            <w:shd w:val="clear" w:color="auto" w:fill="FFFFFF"/>
          </w:rPr>
          <w:delText xml:space="preserve">a </w:delText>
        </w:r>
      </w:del>
      <w:ins w:id="104" w:author="Rojas,David" w:date="2023-10-18T18:25:00Z">
        <w:r w:rsidR="00A94571">
          <w:rPr>
            <w:shd w:val="clear" w:color="auto" w:fill="FFFFFF"/>
          </w:rPr>
          <w:t>the</w:t>
        </w:r>
        <w:r w:rsidR="00A94571">
          <w:rPr>
            <w:shd w:val="clear" w:color="auto" w:fill="FFFFFF"/>
          </w:rPr>
          <w:t xml:space="preserve"> </w:t>
        </w:r>
      </w:ins>
      <w:r w:rsidR="00FA251C">
        <w:rPr>
          <w:shd w:val="clear" w:color="auto" w:fill="FFFFFF"/>
        </w:rPr>
        <w:t xml:space="preserve">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12319F14"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w:t>
      </w:r>
      <w:del w:id="105" w:author="Rojas,David" w:date="2023-10-18T18:25:00Z">
        <w:r w:rsidDel="00A94571">
          <w:rPr>
            <w:shd w:val="clear" w:color="auto" w:fill="FFFFFF"/>
          </w:rPr>
          <w:delText>,</w:delText>
        </w:r>
      </w:del>
      <w:r>
        <w:rPr>
          <w:shd w:val="clear" w:color="auto" w:fill="FFFFFF"/>
        </w:rPr>
        <w:t xml:space="preserve">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del w:id="106" w:author="Rojas,David" w:date="2023-10-18T18:26:00Z">
        <w:r w:rsidR="002828E1" w:rsidDel="00A94571">
          <w:rPr>
            <w:shd w:val="clear" w:color="auto" w:fill="FFFFFF"/>
          </w:rPr>
          <w:delText xml:space="preserve">area </w:delText>
        </w:r>
      </w:del>
      <w:ins w:id="107" w:author="Rojas,David" w:date="2023-10-18T18:26:00Z">
        <w:r w:rsidR="00A94571">
          <w:rPr>
            <w:shd w:val="clear" w:color="auto" w:fill="FFFFFF"/>
          </w:rPr>
          <w:t>area</w:t>
        </w:r>
        <w:r w:rsidR="00A94571">
          <w:rPr>
            <w:shd w:val="clear" w:color="auto" w:fill="FFFFFF"/>
          </w:rPr>
          <w:t>-</w:t>
        </w:r>
      </w:ins>
      <w:r w:rsidR="002828E1">
        <w:rPr>
          <w:shd w:val="clear" w:color="auto" w:fill="FFFFFF"/>
        </w:rPr>
        <w:t xml:space="preserve">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w:t>
      </w:r>
      <w:ins w:id="108" w:author="Rojas,David" w:date="2023-10-18T18:26:00Z">
        <w:r w:rsidR="00A94571">
          <w:rPr>
            <w:shd w:val="clear" w:color="auto" w:fill="FFFFFF"/>
          </w:rPr>
          <w:t xml:space="preserve">of </w:t>
        </w:r>
      </w:ins>
      <w:r w:rsidR="002828E1">
        <w:rPr>
          <w:shd w:val="clear" w:color="auto" w:fill="FFFFFF"/>
        </w:rPr>
        <w:t>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w:t>
      </w:r>
      <w:del w:id="109" w:author="Rojas,David" w:date="2023-10-18T18:26:00Z">
        <w:r w:rsidR="002828E1" w:rsidDel="00A94571">
          <w:rPr>
            <w:shd w:val="clear" w:color="auto" w:fill="FFFFFF"/>
          </w:rPr>
          <w:delText>,</w:delText>
        </w:r>
      </w:del>
      <w:r w:rsidR="002828E1">
        <w:rPr>
          <w:shd w:val="clear" w:color="auto" w:fill="FFFFFF"/>
        </w:rPr>
        <w:t xml:space="preserve">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w:t>
      </w:r>
      <w:r w:rsidR="00486663">
        <w:rPr>
          <w:shd w:val="clear" w:color="auto" w:fill="FFFFFF"/>
        </w:rPr>
        <w:lastRenderedPageBreak/>
        <w:t xml:space="preserve">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(rmse).</w:t>
      </w:r>
    </w:p>
    <w:p w14:paraId="234E5AC2" w14:textId="77777777" w:rsidR="00486663" w:rsidRDefault="00486663" w:rsidP="008D2E35">
      <w:pPr>
        <w:rPr>
          <w:shd w:val="clear" w:color="auto" w:fill="FFFFFF"/>
        </w:rPr>
      </w:pPr>
    </w:p>
    <w:p w14:paraId="4347C208" w14:textId="70652121"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w:t>
      </w:r>
      <w:del w:id="110" w:author="Rojas,David" w:date="2023-10-18T18:27:00Z">
        <w:r w:rsidR="00A44FEF" w:rsidDel="00A94571">
          <w:rPr>
            <w:shd w:val="clear" w:color="auto" w:fill="FFFFFF"/>
          </w:rPr>
          <w:delText>regression models from the Quality Total Cover target</w:delText>
        </w:r>
      </w:del>
      <w:ins w:id="111" w:author="Rojas,David" w:date="2023-10-18T18:27:00Z">
        <w:r w:rsidR="00A94571">
          <w:rPr>
            <w:shd w:val="clear" w:color="auto" w:fill="FFFFFF"/>
          </w:rPr>
          <w:t>Quality Total Cover target regression models</w:t>
        </w:r>
      </w:ins>
      <w:r w:rsidR="00A44FEF">
        <w:rPr>
          <w:shd w:val="clear" w:color="auto" w:fill="FFFFFF"/>
        </w:rPr>
        <w:t xml:space="preserve"> to set threshold NDVI values above which a pixel would be considered “green.” Using these regression models from 2.4.1., we predicted the NDVI value associated with 75, 90</w:t>
      </w:r>
      <w:ins w:id="112" w:author="Rojas,David" w:date="2023-10-18T18:27:00Z">
        <w:r w:rsidR="00A94571">
          <w:rPr>
            <w:shd w:val="clear" w:color="auto" w:fill="FFFFFF"/>
          </w:rPr>
          <w:t>,</w:t>
        </w:r>
      </w:ins>
      <w:r w:rsidR="00A44FEF">
        <w:rPr>
          <w:shd w:val="clear" w:color="auto" w:fill="FFFFFF"/>
        </w:rPr>
        <w:t xml:space="preserve">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w:t>
      </w:r>
      <w:ins w:id="113" w:author="Rojas,David" w:date="2023-10-18T18:27:00Z">
        <w:r w:rsidR="00A94571">
          <w:rPr>
            <w:shd w:val="clear" w:color="auto" w:fill="FFFFFF"/>
          </w:rPr>
          <w:t xml:space="preserve">a </w:t>
        </w:r>
      </w:ins>
      <w:r w:rsidR="00D45C58">
        <w:rPr>
          <w:shd w:val="clear" w:color="auto" w:fill="FFFFFF"/>
        </w:rPr>
        <w:t>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6E48EF5D"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city-specific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w:t>
      </w:r>
      <w:del w:id="114" w:author="Rojas,David" w:date="2023-10-18T18:28:00Z">
        <w:r w:rsidR="00EE76E7" w:rsidDel="00A94571">
          <w:rPr>
            <w:shd w:val="clear" w:color="auto" w:fill="FFFFFF"/>
          </w:rPr>
          <w:delText>For this target we used our natural space NDVI datas</w:delText>
        </w:r>
      </w:del>
      <w:ins w:id="115" w:author="Rojas,David" w:date="2023-10-18T18:28:00Z">
        <w:r w:rsidR="00A94571">
          <w:rPr>
            <w:shd w:val="clear" w:color="auto" w:fill="FFFFFF"/>
          </w:rPr>
          <w:t>We used our natural space NDVI dataset for this targ</w:t>
        </w:r>
      </w:ins>
      <w:r w:rsidR="00EE76E7">
        <w:rPr>
          <w:shd w:val="clear" w:color="auto" w:fill="FFFFFF"/>
        </w:rPr>
        <w:t xml:space="preserve">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del w:id="116" w:author="Rojas,David" w:date="2023-10-18T18:28:00Z">
        <w:r w:rsidR="00AD24DF" w:rsidDel="00A94571">
          <w:rPr>
            <w:shd w:val="clear" w:color="auto" w:fill="FFFFFF"/>
          </w:rPr>
          <w:delText>,</w:delText>
        </w:r>
      </w:del>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(rmse)</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0BCE1AA1"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The overall city mean NDVI across C40 cities was 0.538 and ranged from 0.148 in Lima, Peru</w:t>
      </w:r>
      <w:ins w:id="117" w:author="Rojas,David" w:date="2023-10-18T18:29:00Z">
        <w:r w:rsidR="00A94571">
          <w:t>,</w:t>
        </w:r>
      </w:ins>
      <w:r w:rsidR="00994469">
        <w:t xml:space="preserve">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ins w:id="118" w:author="Rojas,David" w:date="2023-10-18T18:29:00Z">
        <w:r w:rsidR="00A94571">
          <w:t>,</w:t>
        </w:r>
      </w:ins>
      <w:r w:rsidR="00994469">
        <w:t xml:space="preserve"> have a median NDVI of approximately 0.62</w:t>
      </w:r>
      <w:ins w:id="119" w:author="Rojas,David" w:date="2023-10-18T18:29:00Z">
        <w:r w:rsidR="00A94571">
          <w:t>,</w:t>
        </w:r>
      </w:ins>
      <w:r w:rsidR="00994469">
        <w:t xml:space="preserve">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w:t>
      </w:r>
      <w:ins w:id="120" w:author="Rojas,David" w:date="2023-10-18T18:29:00Z">
        <w:r w:rsidR="00A94571">
          <w:t>,</w:t>
        </w:r>
      </w:ins>
      <w:r w:rsidR="00994469">
        <w:t xml:space="preserve">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w:t>
      </w:r>
      <w:del w:id="121" w:author="Rojas,David" w:date="2023-10-18T18:30:00Z">
        <w:r w:rsidR="00994469" w:rsidDel="00A94571">
          <w:delText xml:space="preserve">for </w:delText>
        </w:r>
      </w:del>
      <w:ins w:id="122" w:author="Rojas,David" w:date="2023-10-18T18:30:00Z">
        <w:r w:rsidR="00A94571">
          <w:t>on</w:t>
        </w:r>
        <w:r w:rsidR="00A94571">
          <w:t xml:space="preserve"> </w:t>
        </w:r>
      </w:ins>
      <w:r w:rsidR="00994469">
        <w:t xml:space="preserve">Venice, Italy, where the inclusion of water resulted in a natural space </w:t>
      </w:r>
      <w:r w:rsidR="00994469" w:rsidRPr="00994469">
        <w:rPr>
          <w:shd w:val="clear" w:color="auto" w:fill="FFFFFF"/>
        </w:rPr>
        <w:t xml:space="preserve">NDVI </w:t>
      </w:r>
      <w:r w:rsidR="00994469">
        <w:t>that was 87% greater than its greenspace-only NDVI value. Dakar, Senegal</w:t>
      </w:r>
      <w:ins w:id="123" w:author="Rojas,David" w:date="2023-10-18T18:30:00Z">
        <w:r w:rsidR="00A94571">
          <w:t>,</w:t>
        </w:r>
      </w:ins>
      <w:r w:rsidR="00994469">
        <w:t xml:space="preserve"> and Dubai, United Arab Emirates</w:t>
      </w:r>
      <w:ins w:id="124" w:author="Rojas,David" w:date="2023-10-18T18:30:00Z">
        <w:r w:rsidR="00A94571">
          <w:t>,</w:t>
        </w:r>
      </w:ins>
      <w:r w:rsidR="00994469">
        <w:t xml:space="preserve">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1977E361"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26F5E299">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ins w:id="125" w:author="Rojas,David" w:date="2023-10-18T18:31:00Z">
        <w:r w:rsidR="00A94571">
          <w:t>'s</w:t>
        </w:r>
      </w:ins>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w:t>
      </w:r>
      <w:ins w:id="126" w:author="Rojas,David" w:date="2023-10-18T18:31:00Z">
        <w:r w:rsidR="00A94571">
          <w:t>,</w:t>
        </w:r>
      </w:ins>
      <w:r w:rsidR="007467EE">
        <w:t xml:space="preserve">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r w:rsidR="00222397">
        <w:t>fairly</w:t>
      </w:r>
      <w:r w:rsidR="0018074D">
        <w:t xml:space="preserve"> consistent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of green or blue urban area</w:t>
      </w:r>
      <w:ins w:id="127" w:author="Rojas,David" w:date="2023-10-18T18:31:00Z">
        <w:r w:rsidR="00A94571">
          <w:t>s</w:t>
        </w:r>
      </w:ins>
      <w:r w:rsidR="004374C9">
        <w:t xml:space="preserve"> to 0.464 (range: 0.068-0.816). </w:t>
      </w:r>
      <w:r w:rsidR="00813C9B">
        <w:t xml:space="preserve">Including water </w:t>
      </w:r>
      <w:del w:id="128" w:author="Rojas,David" w:date="2023-10-18T18:31:00Z">
        <w:r w:rsidR="00813C9B" w:rsidDel="00A94571">
          <w:delText>had more dramatic effects</w:delText>
        </w:r>
        <w:r w:rsidR="00D07EFB" w:rsidDel="00A94571">
          <w:delText xml:space="preserve"> on</w:delText>
        </w:r>
      </w:del>
      <w:ins w:id="129" w:author="Rojas,David" w:date="2023-10-18T18:31:00Z">
        <w:r w:rsidR="00A94571">
          <w:t>dramatically affected</w:t>
        </w:r>
      </w:ins>
      <w:r w:rsidR="00D07EFB">
        <w:t xml:space="preserve"> the </w:t>
      </w:r>
      <w:r w:rsidR="00F800FA">
        <w:t xml:space="preserve">landcover-based </w:t>
      </w:r>
      <w:r w:rsidR="00D07EFB">
        <w:t>proportion of green urban area</w:t>
      </w:r>
      <w:ins w:id="130" w:author="Rojas,David" w:date="2023-10-18T18:31:00Z">
        <w:r w:rsidR="00A94571">
          <w:t>s</w:t>
        </w:r>
      </w:ins>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w:t>
      </w:r>
      <w:del w:id="131" w:author="Rojas,David" w:date="2023-10-18T18:32:00Z">
        <w:r w:rsidR="00813C9B" w:rsidDel="00A94571">
          <w:delText xml:space="preserve">it </w:delText>
        </w:r>
      </w:del>
      <w:r w:rsidR="00813C9B">
        <w:t xml:space="preserve">in Lima, Peru. </w:t>
      </w:r>
      <w:r w:rsidR="00C20C11">
        <w:t xml:space="preserve">The same cities that were largely unchanged by </w:t>
      </w:r>
      <w:del w:id="132" w:author="Rojas,David" w:date="2023-10-18T18:32:00Z">
        <w:r w:rsidR="00C20C11" w:rsidDel="00A94571">
          <w:delText>the addition of</w:delText>
        </w:r>
      </w:del>
      <w:ins w:id="133" w:author="Rojas,David" w:date="2023-10-18T18:32:00Z">
        <w:r w:rsidR="00A94571">
          <w:t>adding</w:t>
        </w:r>
      </w:ins>
      <w:r w:rsidR="00C20C11">
        <w:t xml:space="preserve">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275AC2C7"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ins w:id="134" w:author="Rojas,David" w:date="2023-10-18T18:32:00Z">
        <w:r w:rsidR="00A94571">
          <w:rPr>
            <w:b w:val="0"/>
            <w:bCs w:val="0"/>
          </w:rPr>
          <w:t>,</w:t>
        </w:r>
      </w:ins>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4219AEEE"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w:t>
      </w:r>
      <w:r w:rsidR="00343AFC">
        <w:lastRenderedPageBreak/>
        <w:t xml:space="preserve">Cover target, with at least 30% of their urban area designated as greenspace. </w:t>
      </w:r>
      <w:r w:rsidR="0079549B">
        <w:t>At least 60% of cities in all regions met the 30% Quality Total Cover target, including all 13 cities in the East, Southeast Asia</w:t>
      </w:r>
      <w:ins w:id="135" w:author="Rojas,David" w:date="2023-10-18T18:33:00Z">
        <w:r w:rsidR="00A94571">
          <w:t xml:space="preserve">, </w:t>
        </w:r>
      </w:ins>
      <w:del w:id="136" w:author="Rojas,David" w:date="2023-10-18T18:33:00Z">
        <w:r w:rsidR="0079549B" w:rsidDel="00A94571">
          <w:delText xml:space="preserve"> &amp; </w:delText>
        </w:r>
      </w:del>
      <w:ins w:id="137" w:author="Rojas,David" w:date="2023-10-18T18:32:00Z">
        <w:r w:rsidR="00A94571">
          <w:t xml:space="preserve">and </w:t>
        </w:r>
      </w:ins>
      <w:r w:rsidR="0079549B">
        <w:t xml:space="preserve">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2EF17A2A"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w:t>
      </w:r>
      <w:del w:id="138" w:author="Rojas,David" w:date="2023-10-18T18:34:00Z">
        <w:r w:rsidR="00BD40F1" w:rsidDel="00A94571">
          <w:delText>here over 90% of the population has</w:delText>
        </w:r>
      </w:del>
      <w:ins w:id="139" w:author="Rojas,David" w:date="2023-10-18T18:34:00Z">
        <w:r w:rsidR="00A94571">
          <w:t>ith over 90% of the population having</w:t>
        </w:r>
      </w:ins>
      <w:r w:rsidR="00BD40F1">
        <w:t xml:space="preserve">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xml:space="preserve">, resulting in </w:t>
      </w:r>
      <w:del w:id="140" w:author="Rojas,David" w:date="2023-10-18T18:34:00Z">
        <w:r w:rsidR="001B6402" w:rsidDel="00A94571">
          <w:delText xml:space="preserve">a total of </w:delText>
        </w:r>
      </w:del>
      <w:r w:rsidR="001B6402">
        <w:t>45 cities that met both UND targets.</w:t>
      </w:r>
    </w:p>
    <w:p w14:paraId="024AB0C1" w14:textId="77777777" w:rsidR="00343AFC" w:rsidRDefault="00343AFC" w:rsidP="00A72003">
      <w:pPr>
        <w:rPr>
          <w:shd w:val="clear" w:color="auto" w:fill="FFFFFF"/>
        </w:rPr>
      </w:pPr>
    </w:p>
    <w:p w14:paraId="3814A0E6" w14:textId="71394B3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 xml:space="preserve">These models generally </w:t>
      </w:r>
      <w:del w:id="141" w:author="Rojas,David" w:date="2023-10-18T18:35:00Z">
        <w:r w:rsidR="00263846" w:rsidDel="00A94571">
          <w:rPr>
            <w:shd w:val="clear" w:color="auto" w:fill="FFFFFF"/>
          </w:rPr>
          <w:delText>had good fit</w:delText>
        </w:r>
      </w:del>
      <w:ins w:id="142" w:author="Rojas,David" w:date="2023-10-18T18:35:00Z">
        <w:r w:rsidR="00A94571">
          <w:rPr>
            <w:shd w:val="clear" w:color="auto" w:fill="FFFFFF"/>
          </w:rPr>
          <w:t>fit well</w:t>
        </w:r>
      </w:ins>
      <w:r w:rsidR="00263846">
        <w:rPr>
          <w:shd w:val="clear" w:color="auto" w:fill="FFFFFF"/>
        </w:rPr>
        <w:t xml:space="preserve">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for a given city. The root mean square error (rmse)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adjusted R2 and root mean square error (rmse)</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1E41BBD5"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w:t>
      </w:r>
      <w:del w:id="143" w:author="Rojas,David" w:date="2023-10-18T18:35:00Z">
        <w:r w:rsidDel="00A94571">
          <w:rPr>
            <w:shd w:val="clear" w:color="auto" w:fill="FFFFFF"/>
          </w:rPr>
          <w:delText>so that we could</w:delText>
        </w:r>
      </w:del>
      <w:ins w:id="144" w:author="Rojas,David" w:date="2023-10-18T18:35:00Z">
        <w:r w:rsidR="00A94571">
          <w:rPr>
            <w:shd w:val="clear" w:color="auto" w:fill="FFFFFF"/>
          </w:rPr>
          <w:t>to</w:t>
        </w:r>
      </w:ins>
      <w:r>
        <w:rPr>
          <w:shd w:val="clear" w:color="auto" w:fill="FFFFFF"/>
        </w:rPr>
        <w:t xml:space="preserve">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ins w:id="145" w:author="Rojas,David" w:date="2023-10-18T18:36:00Z">
        <w:r w:rsidR="00A94571">
          <w:rPr>
            <w:shd w:val="clear" w:color="auto" w:fill="FFFFFF"/>
          </w:rPr>
          <w:t xml:space="preserve">the </w:t>
        </w:r>
      </w:ins>
      <w:r w:rsidR="00695C00">
        <w:rPr>
          <w:shd w:val="clear" w:color="auto" w:fill="FFFFFF"/>
        </w:rPr>
        <w:t>full</w:t>
      </w:r>
      <w:r>
        <w:rPr>
          <w:shd w:val="clear" w:color="auto" w:fill="FFFFFF"/>
        </w:rPr>
        <w:t xml:space="preserve"> green area but </w:t>
      </w:r>
      <w:ins w:id="146" w:author="Rojas,David" w:date="2023-10-18T18:36:00Z">
        <w:r w:rsidR="00A94571">
          <w:rPr>
            <w:shd w:val="clear" w:color="auto" w:fill="FFFFFF"/>
          </w:rPr>
          <w:t xml:space="preserve">for </w:t>
        </w:r>
      </w:ins>
      <w:r>
        <w:rPr>
          <w:shd w:val="clear" w:color="auto" w:fill="FFFFFF"/>
        </w:rPr>
        <w:t xml:space="preserve">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66E3C357"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w:t>
      </w:r>
      <w:ins w:id="147" w:author="Rojas,David" w:date="2023-10-18T18:36:00Z">
        <w:r w:rsidR="00A94571">
          <w:rPr>
            <w:b w:val="0"/>
            <w:bCs w:val="0"/>
          </w:rPr>
          <w:t>,</w:t>
        </w:r>
      </w:ins>
      <w:r w:rsidR="008B4FCD">
        <w:rPr>
          <w:b w:val="0"/>
          <w:bCs w:val="0"/>
        </w:rPr>
        <w:t xml:space="preserve"> while Panel B shows the root mean square error (rmse). Panel C shows the predicted natural space NDVI value where </w:t>
      </w:r>
      <w:r w:rsidR="00B74444">
        <w:rPr>
          <w:b w:val="0"/>
          <w:bCs w:val="0"/>
        </w:rPr>
        <w:t>0.70</w:t>
      </w:r>
      <w:r w:rsidR="008B4FCD">
        <w:rPr>
          <w:b w:val="0"/>
          <w:bCs w:val="0"/>
        </w:rPr>
        <w:t xml:space="preserve"> of the area, and thus </w:t>
      </w:r>
      <w:ins w:id="148" w:author="Rojas,David" w:date="2023-10-18T18:36:00Z">
        <w:r w:rsidR="00A94571">
          <w:rPr>
            <w:b w:val="0"/>
            <w:bCs w:val="0"/>
          </w:rPr>
          <w:t xml:space="preserve">the </w:t>
        </w:r>
      </w:ins>
      <w:r w:rsidR="008B4FCD">
        <w:rPr>
          <w:b w:val="0"/>
          <w:bCs w:val="0"/>
        </w:rPr>
        <w:t>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5390BCE5"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rmse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population access to natural space with a 1000m buffer</w:t>
      </w:r>
      <w:del w:id="149" w:author="Rojas,David" w:date="2023-10-18T18:36:00Z">
        <w:r w:rsidDel="00A94571">
          <w:rPr>
            <w:shd w:val="clear" w:color="auto" w:fill="FFFFFF"/>
          </w:rPr>
          <w:delText>,</w:delText>
        </w:r>
      </w:del>
      <w:r>
        <w:rPr>
          <w:shd w:val="clear" w:color="auto" w:fill="FFFFFF"/>
        </w:rPr>
        <w:t xml:space="preserve"> or 15-minute walk. The average natural space NDVI associated with meeting this UND target was 0.660</w:t>
      </w:r>
      <w:del w:id="150" w:author="Rojas,David" w:date="2023-10-18T18:36:00Z">
        <w:r w:rsidDel="00A94571">
          <w:rPr>
            <w:shd w:val="clear" w:color="auto" w:fill="FFFFFF"/>
          </w:rPr>
          <w:delText xml:space="preserve"> and ranged</w:delText>
        </w:r>
      </w:del>
      <w:ins w:id="151" w:author="Rojas,David" w:date="2023-10-18T18:36:00Z">
        <w:r w:rsidR="00A94571">
          <w:rPr>
            <w:shd w:val="clear" w:color="auto" w:fill="FFFFFF"/>
          </w:rPr>
          <w:t>, ranging</w:t>
        </w:r>
      </w:ins>
      <w:r>
        <w:rPr>
          <w:shd w:val="clear" w:color="auto" w:fill="FFFFFF"/>
        </w:rPr>
        <w:t xml:space="preserve">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0FB1F8FD" w:rsidR="007F0608" w:rsidRDefault="007F0608" w:rsidP="007F0608">
      <w:pPr>
        <w:pStyle w:val="subheader"/>
        <w:ind w:firstLine="720"/>
        <w:rPr>
          <w:i w:val="0"/>
          <w:iCs w:val="0"/>
        </w:rPr>
      </w:pPr>
      <w:r>
        <w:rPr>
          <w:i w:val="0"/>
          <w:iCs w:val="0"/>
        </w:rPr>
        <w:t>T</w:t>
      </w:r>
      <w:del w:id="152" w:author="Rojas,David" w:date="2023-10-18T18:37:00Z">
        <w:r w:rsidDel="00A94571">
          <w:rPr>
            <w:i w:val="0"/>
            <w:iCs w:val="0"/>
          </w:rPr>
          <w:delText>his work provides the first global assessment, to our knowledge,</w:delText>
        </w:r>
      </w:del>
      <w:ins w:id="153" w:author="Rojas,David" w:date="2023-10-18T18:37:00Z">
        <w:r w:rsidR="00A94571">
          <w:rPr>
            <w:i w:val="0"/>
            <w:iCs w:val="0"/>
          </w:rPr>
          <w:t>o our knowledge, this work provides the first global assessment</w:t>
        </w:r>
      </w:ins>
      <w:r>
        <w:rPr>
          <w:i w:val="0"/>
          <w:iCs w:val="0"/>
        </w:rPr>
        <w:t xml:space="preserve"> of both urban greenspace,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w:t>
      </w:r>
      <w:del w:id="154" w:author="Rojas,David" w:date="2023-10-18T18:37:00Z">
        <w:r w:rsidRPr="00BF6D3C" w:rsidDel="00A94571">
          <w:rPr>
            <w:i w:val="0"/>
            <w:iCs w:val="0"/>
          </w:rPr>
          <w:delText>the inclusion of</w:delText>
        </w:r>
      </w:del>
      <w:ins w:id="155" w:author="Rojas,David" w:date="2023-10-18T18:37:00Z">
        <w:r w:rsidR="00A94571">
          <w:rPr>
            <w:i w:val="0"/>
            <w:iCs w:val="0"/>
          </w:rPr>
          <w:t>including</w:t>
        </w:r>
      </w:ins>
      <w:r w:rsidRPr="00BF6D3C">
        <w:rPr>
          <w:i w:val="0"/>
          <w:iCs w:val="0"/>
        </w:rPr>
        <w:t xml:space="preserve"> water in the definition of natural space</w:t>
      </w:r>
      <w:ins w:id="156" w:author="Rojas,David" w:date="2023-10-18T18:37:00Z">
        <w:r w:rsidR="00A94571">
          <w:rPr>
            <w:i w:val="0"/>
            <w:iCs w:val="0"/>
          </w:rPr>
          <w:t>,</w:t>
        </w:r>
      </w:ins>
      <w:r w:rsidRPr="00BF6D3C">
        <w:rPr>
          <w:i w:val="0"/>
          <w:iCs w:val="0"/>
        </w:rPr>
        <w:t xml:space="preserv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w:t>
      </w:r>
      <w:del w:id="157" w:author="Rojas,David" w:date="2023-10-18T18:37:00Z">
        <w:r w:rsidRPr="00D12FAF" w:rsidDel="00A94571">
          <w:rPr>
            <w:i w:val="0"/>
            <w:iCs w:val="0"/>
          </w:rPr>
          <w:delText xml:space="preserve">existing </w:delText>
        </w:r>
      </w:del>
      <w:r w:rsidRPr="00D12FAF">
        <w:rPr>
          <w:i w:val="0"/>
          <w:iCs w:val="0"/>
        </w:rPr>
        <w:t xml:space="preserve">literature on urban nature has focused solely on greenspace, our results show </w:t>
      </w:r>
      <w:ins w:id="158" w:author="Rojas,David" w:date="2023-10-18T18:37:00Z">
        <w:r w:rsidR="00A94571">
          <w:rPr>
            <w:i w:val="0"/>
            <w:iCs w:val="0"/>
          </w:rPr>
          <w:t xml:space="preserve">that </w:t>
        </w:r>
      </w:ins>
      <w:r w:rsidRPr="00D12FAF">
        <w:rPr>
          <w:i w:val="0"/>
          <w:iCs w:val="0"/>
        </w:rPr>
        <w:t xml:space="preserve">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have at least 30% green area</w:t>
      </w:r>
      <w:ins w:id="159" w:author="Rojas,David" w:date="2023-10-18T18:38:00Z">
        <w:r w:rsidR="00A94571">
          <w:rPr>
            <w:i w:val="0"/>
            <w:iCs w:val="0"/>
          </w:rPr>
          <w:t>s,</w:t>
        </w:r>
      </w:ins>
      <w:r w:rsidRPr="00D12FAF">
        <w:rPr>
          <w:i w:val="0"/>
          <w:iCs w:val="0"/>
        </w:rPr>
        <w:t xml:space="preserve">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ins w:id="160" w:author="Rojas,David" w:date="2023-10-18T18:38:00Z">
        <w:r w:rsidR="00A94571">
          <w:rPr>
            <w:i w:val="0"/>
            <w:iCs w:val="0"/>
          </w:rPr>
          <w:t>,</w:t>
        </w:r>
      </w:ins>
      <w:r w:rsidRPr="007F73B1">
        <w:rPr>
          <w:i w:val="0"/>
          <w:iCs w:val="0"/>
        </w:rPr>
        <w:t xml:space="preserve"> and </w:t>
      </w:r>
      <w:del w:id="161" w:author="Rojas,David" w:date="2023-10-18T18:38:00Z">
        <w:r w:rsidRPr="007F73B1" w:rsidDel="00A94571">
          <w:rPr>
            <w:i w:val="0"/>
            <w:iCs w:val="0"/>
          </w:rPr>
          <w:delText>from</w:delText>
        </w:r>
        <w:r w:rsidR="00B43A52" w:rsidDel="00A94571">
          <w:rPr>
            <w:i w:val="0"/>
            <w:iCs w:val="0"/>
          </w:rPr>
          <w:delText xml:space="preserve"> </w:delText>
        </w:r>
      </w:del>
      <w:r w:rsidR="00B43A52">
        <w:rPr>
          <w:i w:val="0"/>
          <w:iCs w:val="0"/>
        </w:rPr>
        <w:t xml:space="preserve">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ins w:id="162" w:author="Rojas,David" w:date="2023-10-18T18:38:00Z">
        <w:r w:rsidR="00A94571">
          <w:rPr>
            <w:i w:val="0"/>
            <w:iCs w:val="0"/>
          </w:rPr>
          <w:t xml:space="preserve">from </w:t>
        </w:r>
      </w:ins>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203A5023" w:rsidR="00AA6008" w:rsidRDefault="007F0608" w:rsidP="00AA6008">
      <w:pPr>
        <w:ind w:firstLine="720"/>
      </w:pPr>
      <w:r>
        <w:t xml:space="preserve">While a translation between the C40 targets and NDVI is needed to assess </w:t>
      </w:r>
      <w:ins w:id="163" w:author="Rojas,David" w:date="2023-10-18T18:38:00Z">
        <w:r w:rsidR="00A94571">
          <w:t xml:space="preserve">the </w:t>
        </w:r>
      </w:ins>
      <w:r>
        <w:t xml:space="preserve">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w:t>
      </w:r>
      <w:del w:id="164" w:author="Rojas,David" w:date="2023-10-18T18:39:00Z">
        <w:r w:rsidDel="00A94571">
          <w:delText>there is some evidence to suggest that even just</w:delText>
        </w:r>
      </w:del>
      <w:ins w:id="165" w:author="Rojas,David" w:date="2023-10-18T18:39:00Z">
        <w:r w:rsidR="00A94571">
          <w:t>some evidence suggests that even</w:t>
        </w:r>
      </w:ins>
      <w:r>
        <w:t xml:space="preserve">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Second, there may be forms of nature</w:t>
      </w:r>
      <w:del w:id="166" w:author="Rojas,David" w:date="2023-10-18T18:39:00Z">
        <w:r w:rsidDel="00A94571">
          <w:delText>,</w:delText>
        </w:r>
      </w:del>
      <w:r>
        <w:t xml:space="preserve"> that</w:t>
      </w:r>
      <w:ins w:id="167" w:author="Rojas,David" w:date="2023-10-18T18:39:00Z">
        <w:r w:rsidR="00A94571">
          <w:t>,</w:t>
        </w:r>
      </w:ins>
      <w:r>
        <w:t xml:space="preserve">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 xml:space="preserve">While NDVI is </w:t>
      </w:r>
      <w:del w:id="168" w:author="Rojas,David" w:date="2023-10-18T18:39:00Z">
        <w:r w:rsidDel="00A94571">
          <w:delText>an imperfect measure</w:delText>
        </w:r>
      </w:del>
      <w:ins w:id="169" w:author="Rojas,David" w:date="2023-10-18T18:39:00Z">
        <w:r w:rsidR="00A94571">
          <w:t>imperfect</w:t>
        </w:r>
      </w:ins>
      <w:r>
        <w:t>, it represents the best available science for quantifying greenspace globally.</w:t>
      </w:r>
    </w:p>
    <w:p w14:paraId="43F69E28" w14:textId="77777777" w:rsidR="00AA6008" w:rsidRDefault="00AA6008" w:rsidP="00AA6008"/>
    <w:p w14:paraId="23173F47" w14:textId="45CBC52B"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w:t>
      </w:r>
      <w:del w:id="170" w:author="Rojas,David" w:date="2023-10-18T18:40:00Z">
        <w:r w:rsidDel="00A94571">
          <w:delText>standard, or even feasible</w:delText>
        </w:r>
      </w:del>
      <w:ins w:id="171" w:author="Rojas,David" w:date="2023-10-18T18:40:00Z">
        <w:r w:rsidR="00A94571">
          <w:t>or feasible standard</w:t>
        </w:r>
      </w:ins>
      <w:r>
        <w:t xml:space="preserve">. For cities with desert climates, such as Phoenix or </w:t>
      </w:r>
      <w:r>
        <w:lastRenderedPageBreak/>
        <w:t xml:space="preserve">Dubai, maintaining </w:t>
      </w:r>
      <w:ins w:id="172" w:author="Rojas,David" w:date="2023-10-18T18:40:00Z">
        <w:r w:rsidR="00A94571">
          <w:t xml:space="preserve">a </w:t>
        </w:r>
      </w:ins>
      <w:r>
        <w:t>30% green area would require high water usage</w:t>
      </w:r>
      <w:del w:id="173" w:author="Rojas,David" w:date="2023-10-18T18:40:00Z">
        <w:r w:rsidDel="00A94571">
          <w:delText>s</w:delText>
        </w:r>
      </w:del>
      <w:r>
        <w:t xml:space="preserve"> that could </w:t>
      </w:r>
      <w:del w:id="174" w:author="Rojas,David" w:date="2023-10-18T18:40:00Z">
        <w:r w:rsidDel="00A94571">
          <w:delText>be damaging to</w:delText>
        </w:r>
      </w:del>
      <w:ins w:id="175" w:author="Rojas,David" w:date="2023-10-18T18:40:00Z">
        <w:r w:rsidR="00A94571">
          <w:t>damage</w:t>
        </w:r>
      </w:ins>
      <w:r>
        <w:t xml:space="preserve"> the environment and health. Additionally, efforts to increase greenspace should be careful to protect disadvantaged communities. Policies to expand urban nature often do so where land is cheapest, leading to  “green gentrification</w:t>
      </w:r>
      <w:del w:id="176" w:author="Rojas,David" w:date="2023-10-18T18:40:00Z">
        <w:r w:rsidDel="00A94571">
          <w:delText>,</w:delText>
        </w:r>
      </w:del>
      <w:r>
        <w:t xml:space="preserve">”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w:t>
      </w:r>
      <w:ins w:id="177" w:author="Rojas,David" w:date="2023-10-18T18:41:00Z">
        <w:r w:rsidR="00A94571">
          <w:t>n</w:t>
        </w:r>
      </w:ins>
      <w:r>
        <w:t xml:space="preserve"> NDVI plus water</w:t>
      </w:r>
      <w:r w:rsidDel="004E7277">
        <w:t xml:space="preserve"> </w:t>
      </w:r>
      <w:r>
        <w:t>metric to allow for the inclusion of water</w:t>
      </w:r>
      <w:del w:id="178" w:author="Rojas,David" w:date="2023-10-18T18:41:00Z">
        <w:r w:rsidDel="00A94571">
          <w:delText>,</w:delText>
        </w:r>
      </w:del>
      <w:r>
        <w:t xml:space="preserve"> by assigning </w:t>
      </w:r>
      <w:del w:id="179" w:author="Rojas,David" w:date="2023-10-18T18:41:00Z">
        <w:r w:rsidDel="00A94571">
          <w:delText xml:space="preserve">in </w:delText>
        </w:r>
      </w:del>
      <w:r>
        <w:t xml:space="preserve">the highest value of NDVI, 1. While </w:t>
      </w:r>
      <w:del w:id="180" w:author="Rojas,David" w:date="2023-10-18T18:42:00Z">
        <w:r w:rsidDel="00A94571">
          <w:delText>there is evidence to suggest</w:delText>
        </w:r>
      </w:del>
      <w:ins w:id="181" w:author="Rojas,David" w:date="2023-10-18T18:42:00Z">
        <w:r w:rsidR="00A94571">
          <w:t>evidence suggests</w:t>
        </w:r>
      </w:ins>
      <w:r>
        <w:t xml:space="preserve"> that exposure to blue space provides similar benefits to that of greenspace, the relative strength of this relationship is unknown.</w:t>
      </w:r>
    </w:p>
    <w:p w14:paraId="4DE34402" w14:textId="77777777" w:rsidR="007F0608" w:rsidRPr="00024B5A" w:rsidRDefault="007F0608" w:rsidP="00AA6008"/>
    <w:p w14:paraId="22B4E9EE" w14:textId="6B43A474"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w:t>
      </w:r>
      <w:ins w:id="182" w:author="Rojas,David" w:date="2023-10-18T18:43:00Z">
        <w:r w:rsidR="00A94571">
          <w:t xml:space="preserve">a </w:t>
        </w:r>
      </w:ins>
      <w:r>
        <w:t>standard deviation of .0</w:t>
      </w:r>
      <w:r w:rsidR="00F41C4B">
        <w:t>5</w:t>
      </w:r>
      <w:r>
        <w:t>). However, our estimates had a strong correlation of 0.9</w:t>
      </w:r>
      <w:r w:rsidR="00F41C4B">
        <w:t>1</w:t>
      </w:r>
      <w:r>
        <w:t xml:space="preserve"> with the Stowell et</w:t>
      </w:r>
      <w:del w:id="183" w:author="Rojas,David" w:date="2023-10-18T18:43:00Z">
        <w:r w:rsidDel="00A94571">
          <w:delText>. al</w:delText>
        </w:r>
      </w:del>
      <w:ins w:id="184" w:author="Rojas,David" w:date="2023-10-18T18:43:00Z">
        <w:r w:rsidR="00A94571">
          <w:t xml:space="preserve"> al.</w:t>
        </w:r>
      </w:ins>
      <w:r>
        <w:t xml:space="preserve"> measure, despite the difference in resolution and population weights. Second, we have used a 1,000m buffer to approximate a 15-minute walk for the Equitable Spatial Distribution target. This may ignore some realities on the ground that impede or facilitate mobility, for example</w:t>
      </w:r>
      <w:ins w:id="185" w:author="Rojas,David" w:date="2023-10-18T18:43:00Z">
        <w:r w:rsidR="00A94571">
          <w:t>,</w:t>
        </w:r>
      </w:ins>
      <w:r>
        <w:t xml:space="preserve"> the absence or existence of sidewalks, streetlights</w:t>
      </w:r>
      <w:ins w:id="186" w:author="Rojas,David" w:date="2023-10-18T18:43:00Z">
        <w:r w:rsidR="00A94571">
          <w:t>,</w:t>
        </w:r>
      </w:ins>
      <w:r>
        <w:t xml:space="preserve">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192D1E24"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 xml:space="preserve">Methods for combining green and blue space are lacking. This is </w:t>
      </w:r>
      <w:del w:id="187" w:author="Rojas,David" w:date="2023-10-18T18:44:00Z">
        <w:r w:rsidRPr="005F110B" w:rsidDel="00A94571">
          <w:delText>in part due to inconsistencies in the way that</w:delText>
        </w:r>
      </w:del>
      <w:ins w:id="188" w:author="Rojas,David" w:date="2023-10-18T18:44:00Z">
        <w:r w:rsidR="00A94571">
          <w:t>partly due to inconsistencies in how</w:t>
        </w:r>
      </w:ins>
      <w:r w:rsidRPr="005F110B">
        <w:t xml:space="preserve">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Further research to quantify the effect of urban blue space on health outcomes a</w:t>
      </w:r>
      <w:del w:id="189" w:author="Rojas,David" w:date="2023-10-18T18:44:00Z">
        <w:r w:rsidRPr="005F110B" w:rsidDel="00A94571">
          <w:delText xml:space="preserve">s well as innovation in jointly capturing the health impact of access to urban natural space </w:delText>
        </w:r>
        <w:r w:rsidDel="00A94571">
          <w:delText xml:space="preserve">is needed to </w:delText>
        </w:r>
        <w:r w:rsidRPr="005F110B" w:rsidDel="00A94571">
          <w:delText>provide better information to urban planner</w:delText>
        </w:r>
      </w:del>
      <w:ins w:id="190" w:author="Rojas,David" w:date="2023-10-18T18:44:00Z">
        <w:r w:rsidR="00A94571">
          <w:t>nd innovation in jointly capturing the health impact of access to urban natural space is needed to provide better information to urban planners</w:t>
        </w:r>
      </w:ins>
      <w:r w:rsidRPr="005F110B">
        <w:t xml:space="preserve"> and policy</w:t>
      </w:r>
      <w:del w:id="191" w:author="Rojas,David" w:date="2023-10-18T18:44:00Z">
        <w:r w:rsidRPr="005F110B" w:rsidDel="00A94571">
          <w:delText xml:space="preserve"> </w:delText>
        </w:r>
      </w:del>
      <w:r w:rsidRPr="005F110B">
        <w:t xml:space="preserve">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 xml:space="preserve">metric. Additional methods for converting access-based measures into NDVI terms would help </w:t>
      </w:r>
      <w:del w:id="192" w:author="Rojas,David" w:date="2023-10-18T18:45:00Z">
        <w:r w:rsidRPr="005F110B" w:rsidDel="00A94571">
          <w:delText xml:space="preserve">to </w:delText>
        </w:r>
      </w:del>
      <w:r w:rsidRPr="005F110B">
        <w:t>quantify the associated health benefits of such policy aims. Lastly, in this paper</w:t>
      </w:r>
      <w:ins w:id="193" w:author="Rojas,David" w:date="2023-10-18T18:45:00Z">
        <w:r w:rsidR="00A94571">
          <w:t>,</w:t>
        </w:r>
      </w:ins>
      <w:r w:rsidRPr="005F110B">
        <w:t xml:space="preserve">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741D936" w:rsidR="00E3685B" w:rsidRPr="00554585" w:rsidRDefault="007F0608" w:rsidP="00554585">
      <w:pPr>
        <w:ind w:firstLine="720"/>
        <w:rPr>
          <w:i/>
          <w:iCs/>
        </w:rPr>
      </w:pPr>
      <w:r w:rsidRPr="005F110B">
        <w:t>In this paper, we translate C40’s Urban Nature Declaration targets into NDVI terms, providing a path to estimate the health</w:t>
      </w:r>
      <w:del w:id="194" w:author="Rojas,David" w:date="2023-10-18T18:45:00Z">
        <w:r w:rsidRPr="005F110B" w:rsidDel="00A94571">
          <w:delText>,</w:delText>
        </w:r>
      </w:del>
      <w:r w:rsidRPr="005F110B">
        <w:t xml:space="preserve"> and subsequent economic</w:t>
      </w:r>
      <w:del w:id="195" w:author="Rojas,David" w:date="2023-10-18T18:45:00Z">
        <w:r w:rsidRPr="005F110B" w:rsidDel="00A94571">
          <w:delText>,</w:delText>
        </w:r>
      </w:del>
      <w:r w:rsidRPr="005F110B">
        <w:t xml:space="preserve"> benefits that could be achieved by meeting these targets. These analyses could be used to support urban planning</w:t>
      </w:r>
      <w:del w:id="196" w:author="Rojas,David" w:date="2023-10-18T18:45:00Z">
        <w:r w:rsidRPr="005F110B" w:rsidDel="00A94571">
          <w:delText>,</w:delText>
        </w:r>
      </w:del>
      <w:r w:rsidRPr="005F110B">
        <w:t xml:space="preserve">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w:t>
      </w:r>
      <w:ins w:id="197" w:author="Rojas,David" w:date="2023-10-18T18:46:00Z">
        <w:r w:rsidR="00A94571">
          <w:t>'</w:t>
        </w:r>
      </w:ins>
      <w:r>
        <w:t xml:space="preserve"> municipal </w:t>
      </w:r>
      <w:del w:id="198" w:author="Rojas,David" w:date="2023-10-18T18:46:00Z">
        <w:r w:rsidDel="00A94571">
          <w:delText xml:space="preserve">decision </w:delText>
        </w:r>
      </w:del>
      <w:ins w:id="199" w:author="Rojas,David" w:date="2023-10-18T18:46:00Z">
        <w:r w:rsidR="00A94571">
          <w:t>decision</w:t>
        </w:r>
        <w:r w:rsidR="00A94571">
          <w:t>-</w:t>
        </w:r>
      </w:ins>
      <w:r>
        <w:t>makers and increase political will for expanding urban natural space.</w:t>
      </w:r>
    </w:p>
    <w:p w14:paraId="6729217B" w14:textId="02598ED9" w:rsidR="007F0608" w:rsidRPr="00AF0E50" w:rsidRDefault="00D82BD8" w:rsidP="00AF0E50">
      <w:pPr>
        <w:pStyle w:val="Heading1"/>
        <w:rPr>
          <w:rStyle w:val="Hyperlink"/>
          <w:b w:val="0"/>
          <w:bCs w:val="0"/>
          <w:i/>
          <w:iCs/>
          <w:sz w:val="24"/>
          <w:szCs w:val="24"/>
        </w:rPr>
      </w:pPr>
      <w:hyperlink r:id="rId22"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This work is funded by the Wellcome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WorldCover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D82BD8" w:rsidP="002E39EC">
      <w:pPr>
        <w:pStyle w:val="Heading1"/>
        <w:rPr>
          <w:b w:val="0"/>
          <w:bCs w:val="0"/>
          <w:sz w:val="24"/>
          <w:szCs w:val="24"/>
        </w:rPr>
      </w:pPr>
      <w:hyperlink r:id="rId23"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WorldPop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WorldPop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39F87E02" w14:textId="7DB3319F" w:rsidR="008A148E" w:rsidRDefault="003D23D4" w:rsidP="004B5107">
      <w:r>
        <w:lastRenderedPageBreak/>
        <w:t xml:space="preserve">Supplemental </w:t>
      </w:r>
      <w:r w:rsidR="004B5107">
        <w:t xml:space="preserve">Figures 5-12 show density scatter plots of the mean NDVI and mean proportion green area for each </w:t>
      </w:r>
      <w:r>
        <w:t xml:space="preserve">100m pixel of each </w:t>
      </w:r>
      <w:r w:rsidR="004B5107">
        <w:t xml:space="preserve">city in a given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in a given region. </w:t>
      </w:r>
      <w:r w:rsidR="000D5BAC" w:rsidRPr="00F91FDF">
        <w:t xml:space="preserve">All 100m pixel values are displayed as a density scatter, where the </w:t>
      </w:r>
      <w:r w:rsidR="00621E82">
        <w:t>lighter and yellower the shade</w:t>
      </w:r>
      <w:r w:rsidR="000D5BAC" w:rsidRPr="00F91FDF">
        <w:t>,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2EE51C44" w:rsidR="004B5107" w:rsidRDefault="004B5107" w:rsidP="004B5107">
      <w:pPr>
        <w:rPr>
          <w:color w:val="FF0000"/>
          <w:u w:val="single"/>
        </w:rPr>
      </w:pPr>
      <w:r w:rsidRPr="00856E59">
        <w:rPr>
          <w:color w:val="FF0000"/>
          <w:u w:val="single"/>
        </w:rPr>
        <w:t>GRAPHS ARE IN PROGRESS</w:t>
      </w:r>
      <w:r w:rsidR="00E45A25">
        <w:rPr>
          <w:color w:val="FF0000"/>
          <w:u w:val="single"/>
        </w:rPr>
        <w:t>—an example of what I am planning with some formatting work needed below:</w:t>
      </w:r>
    </w:p>
    <w:p w14:paraId="3772A691" w14:textId="2CE05F3A" w:rsidR="00E45A25" w:rsidRPr="00856E59" w:rsidRDefault="00E45A25" w:rsidP="004B5107">
      <w:pPr>
        <w:rPr>
          <w:color w:val="FF0000"/>
          <w:u w:val="single"/>
        </w:rPr>
      </w:pPr>
      <w:r>
        <w:rPr>
          <w:noProof/>
          <w:color w:val="FF0000"/>
          <w:u w:val="single"/>
        </w:rPr>
        <w:lastRenderedPageBreak/>
        <w:drawing>
          <wp:anchor distT="0" distB="0" distL="114300" distR="114300" simplePos="0" relativeHeight="251710464" behindDoc="1" locked="0" layoutInCell="1" allowOverlap="1" wp14:anchorId="36B1FA5B" wp14:editId="62FC95D3">
            <wp:simplePos x="0" y="0"/>
            <wp:positionH relativeFrom="column">
              <wp:posOffset>0</wp:posOffset>
            </wp:positionH>
            <wp:positionV relativeFrom="paragraph">
              <wp:posOffset>0</wp:posOffset>
            </wp:positionV>
            <wp:extent cx="5943600" cy="7380605"/>
            <wp:effectExtent l="0" t="0" r="0" b="0"/>
            <wp:wrapTight wrapText="bothSides">
              <wp:wrapPolygon edited="0">
                <wp:start x="0" y="0"/>
                <wp:lineTo x="0" y="21557"/>
                <wp:lineTo x="21554" y="21557"/>
                <wp:lineTo x="21554" y="0"/>
                <wp:lineTo x="0" y="0"/>
              </wp:wrapPolygon>
            </wp:wrapTight>
            <wp:docPr id="119516516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65167" name="Picture 10"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7380605"/>
                    </a:xfrm>
                    <a:prstGeom prst="rect">
                      <a:avLst/>
                    </a:prstGeom>
                  </pic:spPr>
                </pic:pic>
              </a:graphicData>
            </a:graphic>
            <wp14:sizeRelH relativeFrom="page">
              <wp14:pctWidth>0</wp14:pctWidth>
            </wp14:sizeRelH>
            <wp14:sizeRelV relativeFrom="page">
              <wp14:pctHeight>0</wp14:pctHeight>
            </wp14:sizeRelV>
          </wp:anchor>
        </w:drawing>
      </w:r>
    </w:p>
    <w:p w14:paraId="664ACA0F" w14:textId="39EDE5D7" w:rsidR="004B5107" w:rsidRDefault="004B5107" w:rsidP="004B5107"/>
    <w:p w14:paraId="01E56FF2" w14:textId="4323C724" w:rsidR="00EA440D" w:rsidRPr="003C029A" w:rsidRDefault="003C029A" w:rsidP="007C4E1C">
      <w:pPr>
        <w:rPr>
          <w:i/>
          <w:iCs/>
        </w:rPr>
      </w:pPr>
      <w:r w:rsidRPr="003C029A">
        <w:rPr>
          <w:b/>
          <w:bCs/>
          <w:i/>
          <w:iCs/>
        </w:rPr>
        <w:t>Figure S5</w:t>
      </w:r>
      <w:r>
        <w:rPr>
          <w:b/>
          <w:bCs/>
          <w:i/>
          <w:iCs/>
        </w:rPr>
        <w:t xml:space="preserve">. </w:t>
      </w:r>
      <w:r>
        <w:rPr>
          <w:i/>
          <w:iCs/>
        </w:rPr>
        <w:t>Density scatter plots for Quality Total Cover for C40 cities in the region of Africa.</w:t>
      </w:r>
    </w:p>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ADDA618" w:rsidR="00B306FD" w:rsidRDefault="00B50D45" w:rsidP="00B306FD">
      <w:r w:rsidRPr="00EA440D">
        <w:rPr>
          <w:b/>
          <w:bCs/>
          <w:i/>
          <w:iCs/>
        </w:rPr>
        <w:t xml:space="preserve">Figure </w:t>
      </w:r>
      <w:r w:rsidR="00BB056B">
        <w:rPr>
          <w:b/>
          <w:bCs/>
          <w:i/>
          <w:iCs/>
        </w:rPr>
        <w:t>S20</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Each dot represents a city. Panels a and b show the model fit statistics by region. Panel a shows the adjusted R</w:t>
      </w:r>
      <w:r w:rsidR="00B306FD" w:rsidRPr="00B306FD">
        <w:rPr>
          <w:i/>
          <w:iCs/>
          <w:vertAlign w:val="superscript"/>
        </w:rPr>
        <w:t>2</w:t>
      </w:r>
      <w:r w:rsidR="00B306FD" w:rsidRPr="00B306FD">
        <w:rPr>
          <w:i/>
          <w:iCs/>
        </w:rPr>
        <w:t xml:space="preserve"> value while Panel b shows the root mean square error (rmse).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1FF8E9B2" w:rsidR="00120114" w:rsidRPr="004E0789" w:rsidRDefault="006722DC" w:rsidP="00120114">
      <w:pPr>
        <w:rPr>
          <w:i/>
          <w:iCs/>
        </w:rPr>
      </w:pPr>
      <w:r w:rsidRPr="00EA440D">
        <w:rPr>
          <w:b/>
          <w:bCs/>
          <w:i/>
          <w:iCs/>
        </w:rPr>
        <w:t xml:space="preserve">Figure </w:t>
      </w:r>
      <w:r w:rsidR="00BB056B">
        <w:rPr>
          <w:b/>
          <w:bCs/>
          <w:i/>
          <w:iCs/>
        </w:rPr>
        <w:t>S</w:t>
      </w:r>
      <w:r>
        <w:rPr>
          <w:b/>
          <w:bCs/>
          <w:i/>
          <w:iCs/>
        </w:rPr>
        <w:t>2</w:t>
      </w:r>
      <w:r w:rsidR="00BB056B">
        <w:rPr>
          <w:b/>
          <w:bCs/>
          <w:i/>
          <w:iCs/>
        </w:rPr>
        <w:t>1</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Each dot represents a city. Panels a and b show the model fit statistics by region. Panel a shows the adjusted R</w:t>
      </w:r>
      <w:r w:rsidR="00B306FD" w:rsidRPr="00B306FD">
        <w:rPr>
          <w:i/>
          <w:iCs/>
          <w:vertAlign w:val="superscript"/>
        </w:rPr>
        <w:t>2</w:t>
      </w:r>
      <w:r w:rsidR="00B306FD" w:rsidRPr="00B306FD">
        <w:rPr>
          <w:i/>
          <w:iCs/>
        </w:rPr>
        <w:t xml:space="preserve"> value while Panel b shows the root mean square error (rmse).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5E7E42AC">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2FC2A922" w:rsidR="000A04C0" w:rsidRDefault="009B7B3E" w:rsidP="000A04C0">
      <w:r>
        <w:rPr>
          <w:b/>
          <w:bCs/>
          <w:i/>
          <w:iCs/>
        </w:rPr>
        <w:t xml:space="preserve">Figure </w:t>
      </w:r>
      <w:r w:rsidR="00BB056B">
        <w:rPr>
          <w:b/>
          <w:bCs/>
          <w:i/>
          <w:iCs/>
        </w:rPr>
        <w:t>S22</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7037636E">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0A7CC8FE" w:rsidR="00BB056B" w:rsidRPr="00D506FD" w:rsidRDefault="00100BAF" w:rsidP="00BB056B">
      <w:pPr>
        <w:pStyle w:val="subheader"/>
      </w:pPr>
      <w:r w:rsidRPr="00D506FD">
        <w:rPr>
          <w:b/>
          <w:bCs/>
        </w:rPr>
        <w:t>Figure S23.</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show</w:t>
      </w:r>
      <w:r w:rsidR="00D506FD" w:rsidRPr="00D506FD">
        <w:t>s</w:t>
      </w:r>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Centres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jas,David" w:date="2023-10-18T20:58:00Z" w:initials="R">
    <w:p w14:paraId="51E6FBB9" w14:textId="77777777" w:rsidR="00D82BD8" w:rsidRDefault="00D82BD8" w:rsidP="00D82BD8">
      <w:pPr>
        <w:pStyle w:val="CommentText"/>
      </w:pPr>
      <w:r>
        <w:rPr>
          <w:rStyle w:val="CommentReference"/>
        </w:rPr>
        <w:annotationRef/>
      </w:r>
      <w:r>
        <w:t>Here are some suggestions to potentially improve the title of this study:</w:t>
      </w:r>
    </w:p>
    <w:p w14:paraId="2553CEC9" w14:textId="77777777" w:rsidR="00D82BD8" w:rsidRDefault="00D82BD8" w:rsidP="00D82BD8">
      <w:pPr>
        <w:pStyle w:val="CommentText"/>
      </w:pPr>
    </w:p>
    <w:p w14:paraId="1B30C20C" w14:textId="77777777" w:rsidR="00D82BD8" w:rsidRDefault="00D82BD8" w:rsidP="00D82BD8">
      <w:pPr>
        <w:pStyle w:val="CommentText"/>
      </w:pPr>
      <w:r>
        <w:t>Make the title more specific to the key objectives and findings:</w:t>
      </w:r>
    </w:p>
    <w:p w14:paraId="389115B6" w14:textId="77777777" w:rsidR="00D82BD8" w:rsidRDefault="00D82BD8" w:rsidP="00D82BD8">
      <w:pPr>
        <w:pStyle w:val="CommentText"/>
      </w:pPr>
      <w:r>
        <w:t>"Evaluating and Converting Urban Nature Goals to Vegetation Indices for 96 C40 Cities"</w:t>
      </w:r>
    </w:p>
    <w:p w14:paraId="30FAA84E" w14:textId="77777777" w:rsidR="00D82BD8" w:rsidRDefault="00D82BD8" w:rsidP="00D82BD8">
      <w:pPr>
        <w:pStyle w:val="CommentText"/>
      </w:pPr>
    </w:p>
    <w:p w14:paraId="1B17933A" w14:textId="77777777" w:rsidR="00D82BD8" w:rsidRDefault="00D82BD8" w:rsidP="00D82BD8">
      <w:pPr>
        <w:pStyle w:val="CommentText"/>
      </w:pPr>
      <w:r>
        <w:t>Highlight the global scale of the analysis:</w:t>
      </w:r>
    </w:p>
    <w:p w14:paraId="25DBB12A" w14:textId="7277D835" w:rsidR="00D82BD8" w:rsidRDefault="00D82BD8" w:rsidP="00D82BD8">
      <w:pPr>
        <w:pStyle w:val="CommentText"/>
      </w:pPr>
      <w:r>
        <w:t>"Assessing and Translating Urban Green and Blue Space Targets for the 96 C40 Cities Worldwide"</w:t>
      </w:r>
    </w:p>
  </w:comment>
  <w:comment w:id="63" w:author="Rojas,David" w:date="2023-10-18T20:42:00Z" w:initials="R">
    <w:p w14:paraId="7532D4EF" w14:textId="77777777" w:rsidR="00D82BD8" w:rsidRDefault="00D82BD8" w:rsidP="00D82BD8">
      <w:pPr>
        <w:pStyle w:val="CommentText"/>
      </w:pPr>
      <w:r>
        <w:rPr>
          <w:rStyle w:val="CommentReference"/>
        </w:rPr>
        <w:annotationRef/>
      </w:r>
      <w:r>
        <w:t>Here are some suggestions to improve the flow and organization of the Methods section subheadings:</w:t>
      </w:r>
    </w:p>
    <w:p w14:paraId="3A1FDACC" w14:textId="77777777" w:rsidR="00D82BD8" w:rsidRDefault="00D82BD8" w:rsidP="00D82BD8">
      <w:pPr>
        <w:pStyle w:val="CommentText"/>
      </w:pPr>
    </w:p>
    <w:p w14:paraId="73199541" w14:textId="77777777" w:rsidR="00D82BD8" w:rsidRDefault="00D82BD8" w:rsidP="00D82BD8">
      <w:pPr>
        <w:pStyle w:val="CommentText"/>
      </w:pPr>
      <w:r>
        <w:t>Change subheading order:</w:t>
      </w:r>
    </w:p>
    <w:p w14:paraId="377FD3F4" w14:textId="77777777" w:rsidR="00D82BD8" w:rsidRDefault="00D82BD8" w:rsidP="00D82BD8">
      <w:pPr>
        <w:pStyle w:val="CommentText"/>
      </w:pPr>
      <w:r>
        <w:t>I would recommend re-ordering some of the subheadings to better reflect the sequential steps of the analysis:</w:t>
      </w:r>
    </w:p>
    <w:p w14:paraId="3DF2FC80" w14:textId="77777777" w:rsidR="00D82BD8" w:rsidRDefault="00D82BD8" w:rsidP="00D82BD8">
      <w:pPr>
        <w:pStyle w:val="CommentText"/>
      </w:pPr>
    </w:p>
    <w:p w14:paraId="2DCD9191" w14:textId="69ECB058" w:rsidR="00D82BD8" w:rsidRDefault="00D82BD8" w:rsidP="00D82BD8">
      <w:pPr>
        <w:pStyle w:val="CommentText"/>
      </w:pPr>
      <w:r>
        <w:t>-</w:t>
      </w:r>
      <w:r>
        <w:t>Characterizing Urban Natural Space</w:t>
      </w:r>
    </w:p>
    <w:p w14:paraId="42564410" w14:textId="38360E44" w:rsidR="00D82BD8" w:rsidRDefault="00D82BD8" w:rsidP="00D82BD8">
      <w:pPr>
        <w:pStyle w:val="CommentText"/>
      </w:pPr>
      <w:r>
        <w:t>-</w:t>
      </w:r>
      <w:r>
        <w:t>Evaluating Performance Against UND Targets</w:t>
      </w:r>
    </w:p>
    <w:p w14:paraId="027DF23B" w14:textId="0CCE0892" w:rsidR="00D82BD8" w:rsidRDefault="00D82BD8" w:rsidP="00D82BD8">
      <w:pPr>
        <w:pStyle w:val="CommentText"/>
      </w:pPr>
      <w:r>
        <w:t>-</w:t>
      </w:r>
      <w:r>
        <w:t>Converting UND Targets to the NDVI Scale</w:t>
      </w:r>
    </w:p>
    <w:p w14:paraId="34C281CC" w14:textId="572B6F8D" w:rsidR="00D82BD8" w:rsidRDefault="00D82BD8" w:rsidP="00D82BD8">
      <w:pPr>
        <w:pStyle w:val="CommentText"/>
      </w:pPr>
      <w:r>
        <w:t>-</w:t>
      </w:r>
      <w:r>
        <w:t>Characterizing Urban Population and Spatial Extent</w:t>
      </w:r>
    </w:p>
    <w:p w14:paraId="56CD356E" w14:textId="77777777" w:rsidR="00D82BD8" w:rsidRDefault="00D82BD8" w:rsidP="00D82BD8">
      <w:pPr>
        <w:pStyle w:val="CommentText"/>
      </w:pPr>
    </w:p>
    <w:p w14:paraId="24FA4A14" w14:textId="38635C00" w:rsidR="00D82BD8" w:rsidRDefault="00D82BD8" w:rsidP="00D82BD8">
      <w:pPr>
        <w:pStyle w:val="CommentText"/>
      </w:pPr>
      <w:r>
        <w:t>Grouping the natural space characterization and target evaluation together makes sense. The population and spatial extent more provides context versus being a key analytical step.</w:t>
      </w:r>
    </w:p>
    <w:p w14:paraId="30F89903" w14:textId="77777777" w:rsidR="00D82BD8" w:rsidRDefault="00D82BD8" w:rsidP="00D82BD8">
      <w:pPr>
        <w:pStyle w:val="CommentText"/>
      </w:pPr>
    </w:p>
    <w:p w14:paraId="4C12E753" w14:textId="77777777" w:rsidR="00D82BD8" w:rsidRDefault="00D82BD8" w:rsidP="00D82BD8">
      <w:pPr>
        <w:pStyle w:val="CommentText"/>
      </w:pPr>
      <w:r>
        <w:t>Simplify subheading wording:</w:t>
      </w:r>
    </w:p>
    <w:p w14:paraId="0C412FD3" w14:textId="77777777" w:rsidR="00D82BD8" w:rsidRDefault="00D82BD8" w:rsidP="00D82BD8">
      <w:pPr>
        <w:pStyle w:val="CommentText"/>
      </w:pPr>
      <w:r>
        <w:t>Some of the subheadings use long, dense phrases that could be simplified. For example:</w:t>
      </w:r>
    </w:p>
    <w:p w14:paraId="3BD46EDF" w14:textId="77777777" w:rsidR="00D82BD8" w:rsidRDefault="00D82BD8" w:rsidP="00D82BD8">
      <w:pPr>
        <w:pStyle w:val="CommentText"/>
      </w:pPr>
    </w:p>
    <w:p w14:paraId="5FAE23D9" w14:textId="77777777" w:rsidR="00D82BD8" w:rsidRDefault="00D82BD8" w:rsidP="00D82BD8">
      <w:pPr>
        <w:pStyle w:val="CommentText"/>
      </w:pPr>
      <w:r>
        <w:t>-"Evaluating Performance Against Quality Total Cover" could be "Evaluating Greenspace Against Targets"</w:t>
      </w:r>
    </w:p>
    <w:p w14:paraId="36A21692" w14:textId="77777777" w:rsidR="00D82BD8" w:rsidRDefault="00D82BD8" w:rsidP="00D82BD8">
      <w:pPr>
        <w:pStyle w:val="CommentText"/>
      </w:pPr>
    </w:p>
    <w:p w14:paraId="0348B79C" w14:textId="77777777" w:rsidR="00D82BD8" w:rsidRDefault="00D82BD8" w:rsidP="00D82BD8">
      <w:pPr>
        <w:pStyle w:val="CommentText"/>
      </w:pPr>
      <w:r>
        <w:t>-"Evaluating Performance Against Equitable Spatial Distribution" could be "Evaluating Access to Natural Space Against Targets"</w:t>
      </w:r>
    </w:p>
    <w:p w14:paraId="17B8839D" w14:textId="77777777" w:rsidR="00D82BD8" w:rsidRDefault="00D82BD8" w:rsidP="00D82BD8">
      <w:pPr>
        <w:pStyle w:val="CommentText"/>
      </w:pPr>
    </w:p>
    <w:p w14:paraId="1C9DCA66" w14:textId="77777777" w:rsidR="00D82BD8" w:rsidRDefault="00D82BD8" w:rsidP="00D82BD8">
      <w:pPr>
        <w:pStyle w:val="CommentText"/>
      </w:pPr>
      <w:r>
        <w:t>-"Converting Quality Total Cover to the NDVI Scale" could be "Converting Greenspace Target to NDVI"</w:t>
      </w:r>
    </w:p>
    <w:p w14:paraId="6C6A638C" w14:textId="77777777" w:rsidR="00D82BD8" w:rsidRDefault="00D82BD8" w:rsidP="00D82BD8">
      <w:pPr>
        <w:pStyle w:val="CommentText"/>
      </w:pPr>
    </w:p>
    <w:p w14:paraId="4879F06A" w14:textId="77777777" w:rsidR="00D82BD8" w:rsidRDefault="00D82BD8" w:rsidP="00D82BD8">
      <w:pPr>
        <w:pStyle w:val="CommentText"/>
      </w:pPr>
      <w:r>
        <w:t>Simpler wording helps break up text and clarifies meaning.</w:t>
      </w:r>
    </w:p>
    <w:p w14:paraId="0908E468" w14:textId="77777777" w:rsidR="00D82BD8" w:rsidRDefault="00D82BD8" w:rsidP="00D82BD8">
      <w:pPr>
        <w:pStyle w:val="CommentText"/>
      </w:pPr>
    </w:p>
    <w:p w14:paraId="352F31B7" w14:textId="77777777" w:rsidR="00D82BD8" w:rsidRDefault="00D82BD8" w:rsidP="00D82BD8">
      <w:pPr>
        <w:pStyle w:val="CommentText"/>
      </w:pPr>
      <w:r>
        <w:t>Add subheading for natural space definitions:</w:t>
      </w:r>
    </w:p>
    <w:p w14:paraId="6E92FB57" w14:textId="77777777" w:rsidR="00D82BD8" w:rsidRDefault="00D82BD8" w:rsidP="00D82BD8">
      <w:pPr>
        <w:pStyle w:val="CommentText"/>
      </w:pPr>
      <w:r>
        <w:t>Consider adding a subheading above or within Characterizing Urban Natural Space like "Definitions of Greenspace and Natural Space" to clarify the metrics created.</w:t>
      </w:r>
    </w:p>
    <w:p w14:paraId="17C12BD9" w14:textId="77777777" w:rsidR="00D82BD8" w:rsidRDefault="00D82BD8" w:rsidP="00D82BD8">
      <w:pPr>
        <w:pStyle w:val="CommentText"/>
      </w:pPr>
    </w:p>
    <w:p w14:paraId="68BBE564" w14:textId="77777777" w:rsidR="00D82BD8" w:rsidRDefault="00D82BD8" w:rsidP="00D82BD8">
      <w:pPr>
        <w:pStyle w:val="CommentText"/>
      </w:pPr>
      <w:r>
        <w:t>Split regression modeling into two subsections:</w:t>
      </w:r>
    </w:p>
    <w:p w14:paraId="600B67E5" w14:textId="0B5C2B10" w:rsidR="00D82BD8" w:rsidRDefault="00D82BD8" w:rsidP="00D82BD8">
      <w:pPr>
        <w:pStyle w:val="CommentText"/>
      </w:pPr>
      <w:r>
        <w:t>The Converting UND Targets to NDVI Scale section could be divided into two subsections, one for each target, to isolate the steps and improve flow.</w:t>
      </w:r>
    </w:p>
  </w:comment>
  <w:comment w:id="64" w:author="Rojas,David" w:date="2023-10-18T20:35:00Z" w:initials="R">
    <w:p w14:paraId="7A950C7A" w14:textId="77777777" w:rsidR="00D82BD8" w:rsidRDefault="00D82BD8" w:rsidP="00D82BD8">
      <w:pPr>
        <w:pStyle w:val="CommentText"/>
      </w:pPr>
      <w:r>
        <w:rPr>
          <w:rStyle w:val="CommentReference"/>
        </w:rPr>
        <w:annotationRef/>
      </w:r>
      <w:r>
        <w:t xml:space="preserve">Some time is hard to follow all the steps. Here is suggested text to summarize the steps: </w:t>
      </w:r>
      <w:r>
        <w:t>This study took a multi-step approach to characterize and evaluate urban natural space across the 96 C40 Cities:</w:t>
      </w:r>
    </w:p>
    <w:p w14:paraId="430CA845" w14:textId="77777777" w:rsidR="00D82BD8" w:rsidRDefault="00D82BD8" w:rsidP="00D82BD8">
      <w:pPr>
        <w:pStyle w:val="CommentText"/>
      </w:pPr>
    </w:p>
    <w:p w14:paraId="57A033F6" w14:textId="77777777" w:rsidR="00D82BD8" w:rsidRDefault="00D82BD8" w:rsidP="00D82BD8">
      <w:pPr>
        <w:pStyle w:val="CommentText"/>
      </w:pPr>
      <w:r>
        <w:t>We created separate metrics to quantify greenspace and total natural space, including both greenspace and blue space, in each city using 2020 satellite data.</w:t>
      </w:r>
    </w:p>
    <w:p w14:paraId="37F6367D" w14:textId="77777777" w:rsidR="00D82BD8" w:rsidRDefault="00D82BD8" w:rsidP="00D82BD8">
      <w:pPr>
        <w:pStyle w:val="CommentText"/>
      </w:pPr>
      <w:r>
        <w:t>For greenspace, we used the Normalized Difference Vegetation Index (NDVI) derived from Sentinel-2A images as well as landcover classifications from WorldCover2020 that we designated as vegetated surface types.</w:t>
      </w:r>
    </w:p>
    <w:p w14:paraId="7B95363E" w14:textId="77777777" w:rsidR="00D82BD8" w:rsidRDefault="00D82BD8" w:rsidP="00D82BD8">
      <w:pPr>
        <w:pStyle w:val="CommentText"/>
      </w:pPr>
      <w:r>
        <w:t>For total natural space, we built on the greenspace metrics by adding WorldCover2020's "open water" landcover class, encompassing visible surface waters.</w:t>
      </w:r>
    </w:p>
    <w:p w14:paraId="264EEAC0" w14:textId="77777777" w:rsidR="00D82BD8" w:rsidRDefault="00D82BD8" w:rsidP="00D82BD8">
      <w:pPr>
        <w:pStyle w:val="CommentText"/>
      </w:pPr>
      <w:r>
        <w:t>We compared cities' present-day greenspace and natural space levels to the C40 Network's Urban Nature Declaration goals for cities to achieve by 2030.</w:t>
      </w:r>
    </w:p>
    <w:p w14:paraId="3C9095E7" w14:textId="77777777" w:rsidR="00D82BD8" w:rsidRDefault="00D82BD8" w:rsidP="00D82BD8">
      <w:pPr>
        <w:pStyle w:val="CommentText"/>
      </w:pPr>
      <w:r>
        <w:t>For the Quality Total Cover target recommending 30-40% greenspace coverage, we used the landcover-based greenspace metric.</w:t>
      </w:r>
    </w:p>
    <w:p w14:paraId="11D383B5" w14:textId="77777777" w:rsidR="00D82BD8" w:rsidRDefault="00D82BD8" w:rsidP="00D82BD8">
      <w:pPr>
        <w:pStyle w:val="CommentText"/>
      </w:pPr>
      <w:r>
        <w:t>For the Equitable Spatial Distribution target calling for public natural space accessibility for 70% of residents within a 15-minute walk, we used the total natural space metric.</w:t>
      </w:r>
    </w:p>
    <w:p w14:paraId="7A70607C" w14:textId="77777777" w:rsidR="00D82BD8" w:rsidRDefault="00D82BD8" w:rsidP="00D82BD8">
      <w:pPr>
        <w:pStyle w:val="CommentText"/>
      </w:pPr>
      <w:r>
        <w:t>We developed linear regression models to convert the area- and proximity-based UND targets into equivalent values on the NDVI scale frequently used in health research.</w:t>
      </w:r>
    </w:p>
    <w:p w14:paraId="44327BEB" w14:textId="77777777" w:rsidR="00D82BD8" w:rsidRDefault="00D82BD8" w:rsidP="00D82BD8">
      <w:pPr>
        <w:pStyle w:val="CommentText"/>
      </w:pPr>
      <w:r>
        <w:t>For Quality Total Cover, we regressed the landcover-defined proportion of greenspace versus NDVI in each city to estimate the NDVI value aligned with 30% and 40% greenspace coverage.</w:t>
      </w:r>
    </w:p>
    <w:p w14:paraId="5FC8BE69" w14:textId="77777777" w:rsidR="00D82BD8" w:rsidRDefault="00D82BD8" w:rsidP="00D82BD8">
      <w:pPr>
        <w:pStyle w:val="CommentText"/>
      </w:pPr>
      <w:r>
        <w:t>For Equitable Spatial Distribution, we first identified optimal NDVI thresholds for public natural space before comparing landcover- and NDVI-based metrics of population access to proximal natural space.</w:t>
      </w:r>
    </w:p>
    <w:p w14:paraId="1EE8C7BA" w14:textId="333DAC65" w:rsidR="00D82BD8" w:rsidRDefault="00D82BD8" w:rsidP="00D82BD8">
      <w:pPr>
        <w:pStyle w:val="CommentText"/>
      </w:pPr>
      <w:r>
        <w:t>These conversions enable future quantification of potential health benefits of meeting the UND targets based on exposure-response evidence linking NDVI to health outcomes.</w:t>
      </w:r>
    </w:p>
  </w:comment>
  <w:comment w:id="69" w:author="Rojas,David" w:date="2023-10-18T20:14:00Z" w:initials="R">
    <w:p w14:paraId="34D72EEF" w14:textId="77777777" w:rsidR="00A94571" w:rsidRDefault="00A94571" w:rsidP="00A94571">
      <w:pPr>
        <w:pStyle w:val="CommentText"/>
      </w:pPr>
      <w:r>
        <w:t xml:space="preserve">One potential limitation to including a single year is that this year could be unusual in terms of rain or drought and produce an NDVI value that probably will not represent the location. </w:t>
      </w:r>
    </w:p>
    <w:p w14:paraId="3E305520" w14:textId="77777777" w:rsidR="00A94571" w:rsidRDefault="00A94571" w:rsidP="00A94571">
      <w:pPr>
        <w:pStyle w:val="CommentText"/>
      </w:pPr>
    </w:p>
    <w:p w14:paraId="5F3E7F58" w14:textId="77777777" w:rsidR="00A94571" w:rsidRDefault="00A94571" w:rsidP="00A94571">
      <w:pPr>
        <w:pStyle w:val="CommentText"/>
      </w:pPr>
      <w:r>
        <w:t xml:space="preserve">This is important because 2020 was an unusual year for droughts in China, Somalia, Zombawe, Djibuti, and South Africa and for rainfall in Indonesia, Western Europe, and the USA. </w:t>
      </w:r>
    </w:p>
    <w:p w14:paraId="7BA8412F" w14:textId="77777777" w:rsidR="00A94571" w:rsidRDefault="00A94571" w:rsidP="00A94571">
      <w:pPr>
        <w:pStyle w:val="CommentText"/>
      </w:pPr>
    </w:p>
    <w:p w14:paraId="00D9AFB3" w14:textId="77777777" w:rsidR="00A94571" w:rsidRDefault="00A94571" w:rsidP="00A94571">
      <w:pPr>
        <w:pStyle w:val="CommentText"/>
      </w:pPr>
      <w:r>
        <w:t xml:space="preserve">This is something that could be mentioned in the limitation section. </w:t>
      </w:r>
    </w:p>
    <w:p w14:paraId="3A3610D0" w14:textId="77777777" w:rsidR="00A94571" w:rsidRDefault="00A94571" w:rsidP="00A94571">
      <w:pPr>
        <w:pStyle w:val="CommentText"/>
      </w:pPr>
    </w:p>
    <w:p w14:paraId="2E439812" w14:textId="472FCA8A" w:rsidR="00A94571" w:rsidRDefault="00A94571" w:rsidP="00A94571">
      <w:pPr>
        <w:pStyle w:val="CommentText"/>
      </w:pPr>
      <w:r>
        <w:t>Some cohort studies uses and average of several years to create the NDVI values, although most of the epi studies still using a single year NDVI value</w:t>
      </w:r>
    </w:p>
  </w:comment>
  <w:comment w:id="68" w:author="Rojas,David" w:date="2023-10-18T20:02:00Z" w:initials="R">
    <w:p w14:paraId="18B3C32D" w14:textId="62444B83" w:rsidR="00A94571" w:rsidRDefault="00A94571">
      <w:pPr>
        <w:pStyle w:val="CommentText"/>
      </w:pPr>
      <w:r>
        <w:rPr>
          <w:rStyle w:val="CommentReference"/>
        </w:rPr>
        <w:annotationRef/>
      </w:r>
      <w:r w:rsidRPr="00A94571">
        <w:t>Using the ESA satellites should be highlighted as a strength in the approach because most studies are using NDVI from Modis and Landsat with less spatial resolution.</w:t>
      </w:r>
    </w:p>
    <w:p w14:paraId="735C0774" w14:textId="01725D6E" w:rsidR="00A94571" w:rsidRDefault="00A94571">
      <w:pPr>
        <w:pStyle w:val="CommentText"/>
      </w:pPr>
    </w:p>
    <w:p w14:paraId="1B77070D" w14:textId="5AC1E970" w:rsidR="00A94571" w:rsidRDefault="00A94571">
      <w:pPr>
        <w:pStyle w:val="CommentText"/>
      </w:pPr>
      <w:r w:rsidRPr="00A94571">
        <w:t>At the same time, one consideration is that most epi studies use Modis or Landsat, so the exposure assessment definition will not be the same as what is created by ESA Sentinel. Still, I’ll say that this should not be a big issue because the use of Sentinel aims to improve the NDVI resolution.</w:t>
      </w:r>
    </w:p>
    <w:p w14:paraId="6F008298" w14:textId="77777777" w:rsidR="00A94571" w:rsidRDefault="00A94571">
      <w:pPr>
        <w:pStyle w:val="CommentText"/>
      </w:pPr>
    </w:p>
    <w:p w14:paraId="47BDBC68" w14:textId="43535569" w:rsidR="00A94571" w:rsidRDefault="00A94571">
      <w:pPr>
        <w:pStyle w:val="CommentText"/>
      </w:pPr>
    </w:p>
  </w:comment>
  <w:comment w:id="80" w:author="Rojas,David" w:date="2023-10-18T20:25:00Z" w:initials="R">
    <w:p w14:paraId="16B86114" w14:textId="66268530" w:rsidR="004E3BEC" w:rsidRDefault="004E3BEC">
      <w:pPr>
        <w:pStyle w:val="CommentText"/>
      </w:pPr>
      <w:r>
        <w:rPr>
          <w:rStyle w:val="CommentReference"/>
        </w:rPr>
        <w:annotationRef/>
      </w:r>
      <w:r w:rsidRPr="004E3BEC">
        <w:t>You could also provide more justification for using maximum annual NDVI values rather than mean or median NDVI. This approach captures peak greenness but may overestimate average conditions.</w:t>
      </w:r>
    </w:p>
  </w:comment>
  <w:comment w:id="76" w:author="Rojas,David" w:date="2023-10-18T20:05:00Z" w:initials="R">
    <w:p w14:paraId="74905DFB" w14:textId="04F79DD9" w:rsidR="00A94571" w:rsidRDefault="00A94571">
      <w:pPr>
        <w:pStyle w:val="CommentText"/>
      </w:pPr>
      <w:r>
        <w:rPr>
          <w:rStyle w:val="CommentReference"/>
        </w:rPr>
        <w:annotationRef/>
      </w:r>
      <w:r w:rsidR="004E3BEC" w:rsidRPr="004E3BEC">
        <w:t>Could you please clarify if you used a single day or an average of a few days?</w:t>
      </w:r>
      <w:r>
        <w:t xml:space="preserve"> </w:t>
      </w:r>
    </w:p>
  </w:comment>
  <w:comment w:id="81" w:author="Rojas,David" w:date="2023-10-18T20:30:00Z" w:initials="R">
    <w:p w14:paraId="68CCEB9C" w14:textId="3A3BA6B3" w:rsidR="004E3BEC" w:rsidRDefault="004E3BEC">
      <w:pPr>
        <w:pStyle w:val="CommentText"/>
      </w:pPr>
      <w:r>
        <w:rPr>
          <w:rStyle w:val="CommentReference"/>
        </w:rPr>
        <w:annotationRef/>
      </w:r>
      <w:r w:rsidRPr="004E3BEC">
        <w:t>You can also provide in the discussion or here more context when introducing the WorldCover land classification data - what are the classes? How accurate is the classification? What implications does the resolution have?</w:t>
      </w:r>
    </w:p>
  </w:comment>
  <w:comment w:id="82" w:author="Rojas,David" w:date="2023-10-18T20:28:00Z" w:initials="R">
    <w:p w14:paraId="6ED08256" w14:textId="45A868E5" w:rsidR="004E3BEC" w:rsidRDefault="004E3BEC">
      <w:pPr>
        <w:pStyle w:val="CommentText"/>
      </w:pPr>
      <w:r>
        <w:rPr>
          <w:rStyle w:val="CommentReference"/>
        </w:rPr>
        <w:annotationRef/>
      </w:r>
      <w:r w:rsidRPr="004E3BEC">
        <w:t>You could also explain in more detail how the landcover classes were assigned as greenspace vs non-greenspace and justify including some classes like cropland that may overestimate accessible greenspace.</w:t>
      </w:r>
    </w:p>
  </w:comment>
  <w:comment w:id="86" w:author="Rojas,David" w:date="2023-10-18T20:47:00Z" w:initials="R">
    <w:p w14:paraId="37CB966B" w14:textId="33DC4F51" w:rsidR="00D82BD8" w:rsidRDefault="00D82BD8">
      <w:pPr>
        <w:pStyle w:val="CommentText"/>
      </w:pPr>
      <w:r>
        <w:rPr>
          <w:rStyle w:val="CommentReference"/>
        </w:rPr>
        <w:annotationRef/>
      </w:r>
      <w:r w:rsidRPr="00D82BD8">
        <w:t>If possible please explain why was decided to use the GHS-UCDB data set that presents boundaries defined based on population density and built-up area versus using administrative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DBB12A" w15:done="0"/>
  <w15:commentEx w15:paraId="600B67E5" w15:done="0"/>
  <w15:commentEx w15:paraId="1EE8C7BA" w15:done="0"/>
  <w15:commentEx w15:paraId="2E439812" w15:done="0"/>
  <w15:commentEx w15:paraId="47BDBC68" w15:done="0"/>
  <w15:commentEx w15:paraId="16B86114" w15:done="0"/>
  <w15:commentEx w15:paraId="74905DFB" w15:done="0"/>
  <w15:commentEx w15:paraId="68CCEB9C" w15:done="0"/>
  <w15:commentEx w15:paraId="6ED08256" w15:done="0"/>
  <w15:commentEx w15:paraId="37CB96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DAC585" w16cex:dateUtc="2023-10-19T02:58:00Z"/>
  <w16cex:commentExtensible w16cex:durableId="28DAC1A7" w16cex:dateUtc="2023-10-19T02:42:00Z"/>
  <w16cex:commentExtensible w16cex:durableId="28DAC004" w16cex:dateUtc="2023-10-19T02:35:00Z"/>
  <w16cex:commentExtensible w16cex:durableId="28DABB1A" w16cex:dateUtc="2023-10-19T02:14:00Z"/>
  <w16cex:commentExtensible w16cex:durableId="28DAB86B" w16cex:dateUtc="2023-10-19T02:02:00Z"/>
  <w16cex:commentExtensible w16cex:durableId="28DABDD2" w16cex:dateUtc="2023-10-19T02:25:00Z"/>
  <w16cex:commentExtensible w16cex:durableId="28DAB927" w16cex:dateUtc="2023-10-19T02:05:00Z"/>
  <w16cex:commentExtensible w16cex:durableId="28DABEC8" w16cex:dateUtc="2023-10-19T02:30:00Z"/>
  <w16cex:commentExtensible w16cex:durableId="28DABE78" w16cex:dateUtc="2023-10-19T02:28:00Z"/>
  <w16cex:commentExtensible w16cex:durableId="28DAC2F9" w16cex:dateUtc="2023-10-19T0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DBB12A" w16cid:durableId="28DAC585"/>
  <w16cid:commentId w16cid:paraId="600B67E5" w16cid:durableId="28DAC1A7"/>
  <w16cid:commentId w16cid:paraId="1EE8C7BA" w16cid:durableId="28DAC004"/>
  <w16cid:commentId w16cid:paraId="2E439812" w16cid:durableId="28DABB1A"/>
  <w16cid:commentId w16cid:paraId="47BDBC68" w16cid:durableId="28DAB86B"/>
  <w16cid:commentId w16cid:paraId="16B86114" w16cid:durableId="28DABDD2"/>
  <w16cid:commentId w16cid:paraId="74905DFB" w16cid:durableId="28DAB927"/>
  <w16cid:commentId w16cid:paraId="68CCEB9C" w16cid:durableId="28DABEC8"/>
  <w16cid:commentId w16cid:paraId="6ED08256" w16cid:durableId="28DABE78"/>
  <w16cid:commentId w16cid:paraId="37CB966B" w16cid:durableId="28DAC2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11"/>
  </w:num>
  <w:num w:numId="5">
    <w:abstractNumId w:val="9"/>
  </w:num>
  <w:num w:numId="6">
    <w:abstractNumId w:val="3"/>
  </w:num>
  <w:num w:numId="7">
    <w:abstractNumId w:val="10"/>
  </w:num>
  <w:num w:numId="8">
    <w:abstractNumId w:val="0"/>
  </w:num>
  <w:num w:numId="9">
    <w:abstractNumId w:val="1"/>
  </w:num>
  <w:num w:numId="10">
    <w:abstractNumId w:val="8"/>
  </w:num>
  <w:num w:numId="11">
    <w:abstractNumId w:val="6"/>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jas,David">
    <w15:presenceInfo w15:providerId="None" w15:userId="Rojas,Dav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I0MTM2MjM0NDA0tjBW0lEKTi0uzszPAykwrAUAkXbjfCwAAAA="/>
  </w:docVars>
  <w:rsids>
    <w:rsidRoot w:val="009E2002"/>
    <w:rsid w:val="0000293C"/>
    <w:rsid w:val="00003C10"/>
    <w:rsid w:val="000078C0"/>
    <w:rsid w:val="00011F06"/>
    <w:rsid w:val="00015ABF"/>
    <w:rsid w:val="000170A9"/>
    <w:rsid w:val="000202C8"/>
    <w:rsid w:val="00020D67"/>
    <w:rsid w:val="00021DE1"/>
    <w:rsid w:val="00027DCA"/>
    <w:rsid w:val="00044EE1"/>
    <w:rsid w:val="00045EA3"/>
    <w:rsid w:val="00047720"/>
    <w:rsid w:val="00051B69"/>
    <w:rsid w:val="0007702B"/>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20576C"/>
    <w:rsid w:val="002125D7"/>
    <w:rsid w:val="0021474E"/>
    <w:rsid w:val="002153C7"/>
    <w:rsid w:val="00221E58"/>
    <w:rsid w:val="00222397"/>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188"/>
    <w:rsid w:val="00391732"/>
    <w:rsid w:val="003940A9"/>
    <w:rsid w:val="003A0401"/>
    <w:rsid w:val="003A3C79"/>
    <w:rsid w:val="003A458B"/>
    <w:rsid w:val="003A5CAE"/>
    <w:rsid w:val="003A7EE4"/>
    <w:rsid w:val="003C029A"/>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12A"/>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E3BEC"/>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70D4B"/>
    <w:rsid w:val="00571AD9"/>
    <w:rsid w:val="0058289B"/>
    <w:rsid w:val="00583BE5"/>
    <w:rsid w:val="005851C8"/>
    <w:rsid w:val="00585E0B"/>
    <w:rsid w:val="005A60F8"/>
    <w:rsid w:val="005A7C77"/>
    <w:rsid w:val="005B59C6"/>
    <w:rsid w:val="005B6B2B"/>
    <w:rsid w:val="005C47CF"/>
    <w:rsid w:val="005D4D1B"/>
    <w:rsid w:val="005E09EA"/>
    <w:rsid w:val="005E0BCF"/>
    <w:rsid w:val="005E518D"/>
    <w:rsid w:val="005F3F1C"/>
    <w:rsid w:val="005F642A"/>
    <w:rsid w:val="0061358B"/>
    <w:rsid w:val="0061456B"/>
    <w:rsid w:val="00621E82"/>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27AE5"/>
    <w:rsid w:val="00A3531D"/>
    <w:rsid w:val="00A44FEF"/>
    <w:rsid w:val="00A47C8A"/>
    <w:rsid w:val="00A6243A"/>
    <w:rsid w:val="00A646E6"/>
    <w:rsid w:val="00A65DF5"/>
    <w:rsid w:val="00A72003"/>
    <w:rsid w:val="00A73044"/>
    <w:rsid w:val="00A85C89"/>
    <w:rsid w:val="00A94571"/>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104A4"/>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203EE"/>
    <w:rsid w:val="00D30EC1"/>
    <w:rsid w:val="00D3741F"/>
    <w:rsid w:val="00D45C58"/>
    <w:rsid w:val="00D506FD"/>
    <w:rsid w:val="00D50A20"/>
    <w:rsid w:val="00D51B44"/>
    <w:rsid w:val="00D54296"/>
    <w:rsid w:val="00D61757"/>
    <w:rsid w:val="00D64D21"/>
    <w:rsid w:val="00D66FB0"/>
    <w:rsid w:val="00D740CC"/>
    <w:rsid w:val="00D7659E"/>
    <w:rsid w:val="00D82BD8"/>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45A25"/>
    <w:rsid w:val="00E62D7F"/>
    <w:rsid w:val="00E7223F"/>
    <w:rsid w:val="00E734FB"/>
    <w:rsid w:val="00E830C4"/>
    <w:rsid w:val="00E95C63"/>
    <w:rsid w:val="00EA440D"/>
    <w:rsid w:val="00EB0801"/>
    <w:rsid w:val="00EB63B5"/>
    <w:rsid w:val="00EC187C"/>
    <w:rsid w:val="00ED5635"/>
    <w:rsid w:val="00ED798E"/>
    <w:rsid w:val="00EE76E7"/>
    <w:rsid w:val="00EF28CF"/>
    <w:rsid w:val="00EF33CF"/>
    <w:rsid w:val="00EF3511"/>
    <w:rsid w:val="00F12484"/>
    <w:rsid w:val="00F15994"/>
    <w:rsid w:val="00F201A3"/>
    <w:rsid w:val="00F20E89"/>
    <w:rsid w:val="00F41C4B"/>
    <w:rsid w:val="00F41E2D"/>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403174">
      <w:bodyDiv w:val="1"/>
      <w:marLeft w:val="0"/>
      <w:marRight w:val="0"/>
      <w:marTop w:val="0"/>
      <w:marBottom w:val="0"/>
      <w:divBdr>
        <w:top w:val="none" w:sz="0" w:space="0" w:color="auto"/>
        <w:left w:val="none" w:sz="0" w:space="0" w:color="auto"/>
        <w:bottom w:val="none" w:sz="0" w:space="0" w:color="auto"/>
        <w:right w:val="none" w:sz="0" w:space="0" w:color="auto"/>
      </w:divBdr>
    </w:div>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 w:id="2020423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agu.org/Publish-with-AGU/Publish/Author-Resources/Text-requirements" TargetMode="Externa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hyperlink" Target="https://www.agu.org/Publish-with-AGU/Publish/Author-Resources/Text-requirements" TargetMode="External"/><Relationship Id="rId17" Type="http://schemas.openxmlformats.org/officeDocument/2006/relationships/image" Target="media/image2.jpg"/><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hyperlink" Target="https://www.agu.org/Publish-with-AGU/Publish/Author-Resources/Text-requirements"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agu.org/Publish-with-AGU/Publish/Author-Resources/Text-requirements" TargetMode="External"/><Relationship Id="rId23" Type="http://schemas.openxmlformats.org/officeDocument/2006/relationships/hyperlink" Target="https://www.agu.org/Publish-with-AGU/Publish/Author-Resources/Text-requirements" TargetMode="External"/><Relationship Id="rId28" Type="http://schemas.openxmlformats.org/officeDocument/2006/relationships/image" Target="media/image11.png"/><Relationship Id="rId10" Type="http://schemas.microsoft.com/office/2018/08/relationships/commentsExtensible" Target="commentsExtensible.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www.agu.org/Publish-with-AGU/Publish/Author-Resources/Text-requirements" TargetMode="External"/><Relationship Id="rId22" Type="http://schemas.openxmlformats.org/officeDocument/2006/relationships/hyperlink" Target="https://www.agu.org/Publish-with-AGU/Publish/Author-Resources/Text-requirement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28</Pages>
  <Words>22786</Words>
  <Characters>129883</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Rojas,David</cp:lastModifiedBy>
  <cp:revision>7</cp:revision>
  <dcterms:created xsi:type="dcterms:W3CDTF">2023-10-18T23:38:00Z</dcterms:created>
  <dcterms:modified xsi:type="dcterms:W3CDTF">2023-10-19T02:59:00Z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