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77777777" w:rsidR="009E2002" w:rsidRDefault="009E2002" w:rsidP="009E2002">
      <w:pPr>
        <w:pStyle w:val="subheader"/>
      </w:pPr>
      <w:r>
        <w:t xml:space="preserve">Title: </w:t>
      </w:r>
    </w:p>
    <w:p w14:paraId="07010429" w14:textId="410032F5" w:rsidR="009E2002" w:rsidRPr="00414DBD" w:rsidRDefault="009E2002" w:rsidP="009E2002">
      <w:pPr>
        <w:pStyle w:val="subheader"/>
        <w:rPr>
          <w:i w:val="0"/>
          <w:iCs w:val="0"/>
        </w:rPr>
      </w:pPr>
      <w:r w:rsidRPr="00414DBD">
        <w:rPr>
          <w:i w:val="0"/>
          <w:iCs w:val="0"/>
        </w:rPr>
        <w:t>Assessing natural space exposure within ninety-six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77777777" w:rsidR="009E2002" w:rsidRPr="001F2566"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Anenberg</w:t>
      </w:r>
      <w:r>
        <w:rPr>
          <w:vertAlign w:val="superscript"/>
        </w:rPr>
        <w:t>1</w:t>
      </w: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77777777" w:rsidR="009E2002" w:rsidRPr="00D111DB" w:rsidRDefault="009E2002" w:rsidP="009E2002">
      <w:r>
        <w:rPr>
          <w:vertAlign w:val="superscript"/>
        </w:rPr>
        <w:t>4</w:t>
      </w:r>
      <w:r>
        <w:t>C40 Cities, Washington, DC</w:t>
      </w:r>
    </w:p>
    <w:p w14:paraId="6945DACB" w14:textId="6D62B8B8" w:rsidR="009E2002" w:rsidRPr="001B496E" w:rsidRDefault="00000000" w:rsidP="008A0D57">
      <w:pPr>
        <w:pStyle w:val="Heading1"/>
        <w:rPr>
          <w:b w:val="0"/>
          <w:bCs w:val="0"/>
          <w:i/>
          <w:iCs/>
          <w:sz w:val="24"/>
          <w:szCs w:val="24"/>
        </w:rPr>
      </w:pPr>
      <w:r w:rsidRPr="001B496E">
        <w:rPr>
          <w:i/>
          <w:iCs/>
        </w:rPr>
        <w:fldChar w:fldCharType="begin"/>
      </w:r>
      <w:r w:rsidRPr="001B496E">
        <w:rPr>
          <w:i/>
          <w:iCs/>
        </w:rPr>
        <w:instrText>HYPERLINK "https://www.agu.org/Publish-with-AGU/Publish/Author-Resources/Text-requirements" \l "keypoints"</w:instrText>
      </w:r>
      <w:r w:rsidRPr="001B496E">
        <w:rPr>
          <w:i/>
          <w:iCs/>
        </w:rPr>
      </w:r>
      <w:r w:rsidRPr="001B496E">
        <w:rPr>
          <w:i/>
          <w:iCs/>
        </w:rPr>
        <w:fldChar w:fldCharType="separate"/>
      </w:r>
      <w:r w:rsidR="009E2002" w:rsidRPr="001B496E">
        <w:rPr>
          <w:rStyle w:val="Hyperlink"/>
          <w:i/>
          <w:iCs/>
          <w:sz w:val="24"/>
          <w:szCs w:val="24"/>
        </w:rPr>
        <w:t>Key Points</w:t>
      </w:r>
      <w:r w:rsidRPr="001B496E">
        <w:rPr>
          <w:rStyle w:val="Hyperlink"/>
          <w:i/>
          <w:iCs/>
          <w:sz w:val="24"/>
          <w:szCs w:val="24"/>
        </w:rPr>
        <w:fldChar w:fldCharType="end"/>
      </w:r>
      <w:r w:rsidR="001B496E" w:rsidRPr="001B496E">
        <w:rPr>
          <w:rStyle w:val="Hyperlink"/>
          <w:i/>
          <w:iCs/>
          <w:sz w:val="24"/>
          <w:szCs w:val="24"/>
        </w:rPr>
        <w:t xml:space="preserve"> (up to 3, 140 characters each)</w:t>
      </w:r>
      <w:r w:rsidR="008A0D57" w:rsidRPr="001B496E">
        <w:rPr>
          <w:rStyle w:val="Hyperlink"/>
          <w:i/>
          <w:iCs/>
          <w:sz w:val="24"/>
          <w:szCs w:val="24"/>
        </w:rPr>
        <w:t>:</w:t>
      </w:r>
    </w:p>
    <w:p w14:paraId="466D80F5" w14:textId="77777777"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consisting of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A10CB42" w14:textId="2DB84ACF" w:rsidR="009E2002" w:rsidRPr="001A3A3E" w:rsidRDefault="009E2002" w:rsidP="009E2002">
      <w:pPr>
        <w:pStyle w:val="NormalWeb"/>
        <w:numPr>
          <w:ilvl w:val="0"/>
          <w:numId w:val="4"/>
        </w:numPr>
        <w:shd w:val="clear" w:color="auto" w:fill="FFFFFF"/>
        <w:spacing w:before="0" w:beforeAutospacing="0" w:after="225" w:afterAutospacing="0"/>
        <w:rPr>
          <w:b/>
          <w:bCs/>
          <w:i/>
          <w:iCs/>
        </w:rPr>
      </w:pPr>
      <w:r>
        <w:rPr>
          <w:color w:val="000000" w:themeColor="text1"/>
        </w:rPr>
        <w:t xml:space="preserve">The city-wide </w:t>
      </w:r>
      <w:r w:rsidR="00047720">
        <w:rPr>
          <w:color w:val="000000" w:themeColor="text1"/>
        </w:rPr>
        <w:t>normalized difference vegetation index (</w:t>
      </w:r>
      <w:r>
        <w:rPr>
          <w:color w:val="000000" w:themeColor="text1"/>
        </w:rPr>
        <w:t>NDVI</w:t>
      </w:r>
      <w:r w:rsidR="00047720">
        <w:rPr>
          <w:color w:val="000000" w:themeColor="text1"/>
        </w:rPr>
        <w:t>)</w:t>
      </w:r>
      <w:r>
        <w:rPr>
          <w:color w:val="000000" w:themeColor="text1"/>
        </w:rPr>
        <w:t xml:space="preserve"> value equivalent to achieving Quality Total Cover ranged from 0.3</w:t>
      </w:r>
      <w:r w:rsidR="00047720">
        <w:rPr>
          <w:color w:val="000000" w:themeColor="text1"/>
        </w:rPr>
        <w:t>52</w:t>
      </w:r>
      <w:r>
        <w:rPr>
          <w:color w:val="000000" w:themeColor="text1"/>
        </w:rPr>
        <w:t xml:space="preserve"> to 0.</w:t>
      </w:r>
      <w:r w:rsidR="00047720">
        <w:rPr>
          <w:color w:val="000000" w:themeColor="text1"/>
        </w:rPr>
        <w:t>563</w:t>
      </w:r>
      <w:r>
        <w:rPr>
          <w:color w:val="000000" w:themeColor="text1"/>
        </w:rPr>
        <w:t xml:space="preserve">. </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0578CD8D" w:rsidR="009E2002" w:rsidRPr="001B496E" w:rsidRDefault="00000000" w:rsidP="008A0D57">
      <w:pPr>
        <w:pStyle w:val="Heading1"/>
        <w:rPr>
          <w:b w:val="0"/>
          <w:bCs w:val="0"/>
          <w:i/>
          <w:iCs/>
          <w:sz w:val="24"/>
          <w:szCs w:val="24"/>
        </w:rPr>
      </w:pPr>
      <w:r w:rsidRPr="001B496E">
        <w:rPr>
          <w:i/>
          <w:iCs/>
        </w:rPr>
        <w:fldChar w:fldCharType="begin"/>
      </w:r>
      <w:r w:rsidRPr="001B496E">
        <w:rPr>
          <w:i/>
          <w:iCs/>
        </w:rPr>
        <w:instrText>HYPERLINK "https://www.agu.org/Publish-with-AGU/Publish/Author-Resources/Text-requirements" \l "abstract"</w:instrText>
      </w:r>
      <w:r w:rsidRPr="001B496E">
        <w:rPr>
          <w:i/>
          <w:iCs/>
        </w:rPr>
      </w:r>
      <w:r w:rsidRPr="001B496E">
        <w:rPr>
          <w:i/>
          <w:iCs/>
        </w:rPr>
        <w:fldChar w:fldCharType="separate"/>
      </w:r>
      <w:r w:rsidR="009E2002" w:rsidRPr="001B496E">
        <w:rPr>
          <w:rStyle w:val="Hyperlink"/>
          <w:i/>
          <w:iCs/>
          <w:sz w:val="24"/>
          <w:szCs w:val="24"/>
        </w:rPr>
        <w:t>Abstract</w:t>
      </w:r>
      <w:r w:rsidRPr="001B496E">
        <w:rPr>
          <w:rStyle w:val="Hyperlink"/>
          <w:i/>
          <w:iCs/>
          <w:sz w:val="24"/>
          <w:szCs w:val="24"/>
        </w:rPr>
        <w:fldChar w:fldCharType="end"/>
      </w:r>
      <w:r w:rsidR="009E2002" w:rsidRPr="001B496E">
        <w:rPr>
          <w:b w:val="0"/>
          <w:bCs w:val="0"/>
          <w:i/>
          <w:iCs/>
          <w:sz w:val="24"/>
          <w:szCs w:val="24"/>
        </w:rPr>
        <w:t> </w:t>
      </w:r>
      <w:r w:rsidR="008A0D57" w:rsidRPr="001B496E">
        <w:rPr>
          <w:b w:val="0"/>
          <w:bCs w:val="0"/>
          <w:i/>
          <w:iCs/>
          <w:sz w:val="24"/>
          <w:szCs w:val="24"/>
        </w:rPr>
        <w:t>(250 words)</w:t>
      </w:r>
      <w:r w:rsidR="00BA191C" w:rsidRPr="001B496E">
        <w:rPr>
          <w:b w:val="0"/>
          <w:bCs w:val="0"/>
          <w:i/>
          <w:iCs/>
          <w:sz w:val="24"/>
          <w:szCs w:val="24"/>
        </w:rPr>
        <w:t>:</w:t>
      </w:r>
    </w:p>
    <w:p w14:paraId="09ECC1FC" w14:textId="67D13814"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 greenspace (e.g. parks, trees) has been shown to improve physical and mental health by facilitating physical activity and social interaction as well as reducing stress and anxiety. Although less studied, blue space is also hypothesized to provide similar health benefits. In response to such evidence, C40 cities, a global network of mayors committed to climate action, signed an Urban Nature Declaration (UND), setting two 2030 targets.</w:t>
      </w:r>
      <w:r w:rsidRPr="00A14D72">
        <w:t xml:space="preserve"> </w:t>
      </w:r>
      <w:r>
        <w:t xml:space="preserve">The first target relates to the amount of greenspace within each city and the second to the proximity of green and blue space, or natural space, to the population. </w:t>
      </w:r>
      <w:r>
        <w:rPr>
          <w:b/>
          <w:bCs/>
          <w:color w:val="000000"/>
          <w:shd w:val="clear" w:color="auto" w:fill="FFFFFF"/>
        </w:rPr>
        <w:t xml:space="preserve">Objective. </w:t>
      </w:r>
      <w:r>
        <w:rPr>
          <w:color w:val="000000"/>
          <w:shd w:val="clear" w:color="auto" w:fill="FFFFFF"/>
        </w:rPr>
        <w:t xml:space="preserve">In this work, we quantify the extent and distribution of natural space within the 96 C40 cities both in terms of the UND targets and on the scale of the normalized difference vegetation index (NDVI), the most common metric used 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landcover dataset to describe current natural space in terms of the two UND targets. We then use </w:t>
      </w:r>
      <w:r w:rsidR="00420702">
        <w:rPr>
          <w:color w:val="000000" w:themeColor="text1"/>
          <w:shd w:val="clear" w:color="auto" w:fill="FFFFFF"/>
        </w:rPr>
        <w:t>ESA’s</w:t>
      </w:r>
      <w:r>
        <w:rPr>
          <w:color w:val="000000" w:themeColor="text1"/>
          <w:shd w:val="clear" w:color="auto" w:fill="FFFFFF"/>
        </w:rPr>
        <w:t xml:space="preserve"> </w:t>
      </w:r>
      <w:r w:rsidR="00420702">
        <w:rPr>
          <w:color w:val="000000" w:themeColor="text1"/>
          <w:shd w:val="clear" w:color="auto" w:fill="FFFFFF"/>
        </w:rPr>
        <w:t>Sentinel-2A</w:t>
      </w:r>
      <w:r>
        <w:rPr>
          <w:color w:val="000000" w:themeColor="text1"/>
          <w:shd w:val="clear" w:color="auto" w:fill="FFFFFF"/>
        </w:rPr>
        <w:t xml:space="preserve"> NDVI data to </w:t>
      </w:r>
      <w:r>
        <w:rPr>
          <w:color w:val="000000"/>
          <w:shd w:val="clear" w:color="auto" w:fill="FFFFFF"/>
        </w:rPr>
        <w:t xml:space="preserve">quantify urban greenspace and the </w:t>
      </w:r>
      <w:r w:rsidR="00420702">
        <w:rPr>
          <w:color w:val="000000"/>
          <w:shd w:val="clear" w:color="auto" w:fill="FFFFFF"/>
        </w:rPr>
        <w:t>landcover</w:t>
      </w:r>
      <w:r>
        <w:rPr>
          <w:color w:val="000000"/>
          <w:shd w:val="clear" w:color="auto" w:fill="FFFFFF"/>
        </w:rPr>
        <w:t xml:space="preserve"> dataset to identify blue space. Finally, we model the relationship between the landcover- and NDVI- based natural space definitions for each city at the 100m grid cell level using linear regressions.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and overall mean of 0.</w:t>
      </w:r>
      <w:r w:rsidR="00420702">
        <w:rPr>
          <w:color w:val="000000" w:themeColor="text1"/>
          <w:shd w:val="clear" w:color="auto" w:fill="FFFFFF"/>
        </w:rPr>
        <w:t>538</w:t>
      </w:r>
      <w:r>
        <w:rPr>
          <w:color w:val="000000" w:themeColor="text1"/>
          <w:shd w:val="clear" w:color="auto" w:fill="FFFFFF"/>
        </w:rPr>
        <w:t xml:space="preserve">. 80% of cities meet the UND target relating to amount of greenspace while </w:t>
      </w:r>
      <w:r w:rsidR="00420702">
        <w:rPr>
          <w:color w:val="000000" w:themeColor="text1"/>
          <w:shd w:val="clear" w:color="auto" w:fill="FFFFFF"/>
        </w:rPr>
        <w:t xml:space="preserve">nearly half </w:t>
      </w:r>
      <w:r>
        <w:rPr>
          <w:color w:val="000000" w:themeColor="text1"/>
          <w:shd w:val="clear" w:color="auto" w:fill="FFFFFF"/>
        </w:rPr>
        <w:t xml:space="preserve">meet the natural space proximity goal. The </w:t>
      </w:r>
      <w:r w:rsidR="00420702">
        <w:rPr>
          <w:color w:val="000000" w:themeColor="text1"/>
          <w:shd w:val="clear" w:color="auto" w:fill="FFFFFF"/>
        </w:rPr>
        <w:t xml:space="preserve">greenspace quantity </w:t>
      </w:r>
      <w:r>
        <w:rPr>
          <w:color w:val="000000" w:themeColor="text1"/>
          <w:shd w:val="clear" w:color="auto" w:fill="FFFFFF"/>
        </w:rPr>
        <w:t>regressions models fit well, with a mean R</w:t>
      </w:r>
      <w:r>
        <w:rPr>
          <w:color w:val="000000" w:themeColor="text1"/>
          <w:shd w:val="clear" w:color="auto" w:fill="FFFFFF"/>
          <w:vertAlign w:val="superscript"/>
        </w:rPr>
        <w:t>2</w:t>
      </w:r>
      <w:r>
        <w:rPr>
          <w:color w:val="000000" w:themeColor="text1"/>
          <w:shd w:val="clear" w:color="auto" w:fill="FFFFFF"/>
        </w:rPr>
        <w:t xml:space="preserve"> of 0.8</w:t>
      </w:r>
      <w:r w:rsidR="00420702">
        <w:rPr>
          <w:color w:val="000000" w:themeColor="text1"/>
          <w:shd w:val="clear" w:color="auto" w:fill="FFFFFF"/>
        </w:rPr>
        <w:t>26</w:t>
      </w:r>
      <w:r>
        <w:rPr>
          <w:color w:val="000000" w:themeColor="text1"/>
          <w:shd w:val="clear" w:color="auto" w:fill="FFFFFF"/>
        </w:rPr>
        <w:t xml:space="preserve"> (range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Pr>
          <w:color w:val="000000" w:themeColor="text1"/>
          <w:shd w:val="clear" w:color="auto" w:fill="FFFFFF"/>
        </w:rPr>
        <w:t xml:space="preserve">) and a mean </w:t>
      </w:r>
      <w:proofErr w:type="spellStart"/>
      <w:r>
        <w:rPr>
          <w:color w:val="000000" w:themeColor="text1"/>
          <w:shd w:val="clear" w:color="auto" w:fill="FFFFFF"/>
        </w:rPr>
        <w:t>rmse</w:t>
      </w:r>
      <w:proofErr w:type="spellEnd"/>
      <w:r>
        <w:rPr>
          <w:color w:val="000000" w:themeColor="text1"/>
          <w:shd w:val="clear" w:color="auto" w:fill="FFFFFF"/>
        </w:rPr>
        <w:t xml:space="preserve"> of 0.</w:t>
      </w:r>
      <w:r w:rsidR="00420702" w:rsidRPr="00420702">
        <w:rPr>
          <w:shd w:val="clear" w:color="auto" w:fill="FFFFFF"/>
        </w:rPr>
        <w:t xml:space="preserve"> </w:t>
      </w:r>
      <w:r w:rsidR="00420702">
        <w:rPr>
          <w:shd w:val="clear" w:color="auto" w:fill="FFFFFF"/>
        </w:rPr>
        <w:t xml:space="preserve">077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 xml:space="preserve">), while the access-based regressions had </w:t>
      </w:r>
      <w:r w:rsidR="00420702">
        <w:rPr>
          <w:color w:val="000000" w:themeColor="text1"/>
          <w:shd w:val="clear" w:color="auto" w:fill="FFFFFF"/>
        </w:rPr>
        <w:t>acceptable</w:t>
      </w:r>
      <w:r>
        <w:rPr>
          <w:color w:val="000000" w:themeColor="text1"/>
          <w:shd w:val="clear" w:color="auto" w:fill="FFFFFF"/>
        </w:rPr>
        <w:t xml:space="preserve"> fit (mean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Pr>
          <w:shd w:val="clear" w:color="auto" w:fill="FFFFFF"/>
        </w:rPr>
        <w:t xml:space="preserve"> </w:t>
      </w:r>
      <w:r>
        <w:rPr>
          <w:color w:val="000000" w:themeColor="text1"/>
          <w:shd w:val="clear" w:color="auto" w:fill="FFFFFF"/>
        </w:rPr>
        <w:t>range</w:t>
      </w:r>
      <w:r w:rsidR="00420702">
        <w:rPr>
          <w:color w:val="000000" w:themeColor="text1"/>
          <w:shd w:val="clear" w:color="auto" w:fill="FFFFFF"/>
        </w:rPr>
        <w:t xml:space="preserve"> </w:t>
      </w:r>
      <w:r>
        <w:rPr>
          <w:color w:val="000000" w:themeColor="text1"/>
          <w:shd w:val="clear" w:color="auto" w:fill="FFFFFF"/>
        </w:rPr>
        <w:t>(</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Pr>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lastRenderedPageBreak/>
        <w:t>rmse</w:t>
      </w:r>
      <w:proofErr w:type="spellEnd"/>
      <w:r>
        <w:rPr>
          <w:color w:val="000000" w:themeColor="text1"/>
          <w:shd w:val="clear" w:color="auto" w:fill="FFFFFF"/>
        </w:rPr>
        <w:t>=0.</w:t>
      </w:r>
      <w:r w:rsidR="00420702">
        <w:rPr>
          <w:shd w:val="clear" w:color="auto" w:fill="FFFFFF"/>
        </w:rPr>
        <w:t>221</w:t>
      </w:r>
      <w:r>
        <w:rPr>
          <w:shd w:val="clear" w:color="auto" w:fill="FFFFFF"/>
        </w:rPr>
        <w:t xml:space="preserve"> (range: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B863BA">
        <w:rPr>
          <w:shd w:val="clear" w:color="auto" w:fill="FFFFFF"/>
        </w:rPr>
        <w:t>the area-based</w:t>
      </w:r>
      <w:r>
        <w:rPr>
          <w:shd w:val="clear" w:color="auto" w:fill="FFFFFF"/>
        </w:rPr>
        <w:t xml:space="preserve"> target</w:t>
      </w:r>
      <w:r w:rsidR="00B863BA">
        <w:rPr>
          <w:shd w:val="clear" w:color="auto" w:fill="FFFFFF"/>
        </w:rPr>
        <w:t xml:space="preserve"> had an average city NDVI value of 0.478, while the mean predicted natural space NDVI value of meeting the access-based target was 0.660</w:t>
      </w:r>
      <w:r>
        <w:rPr>
          <w:shd w:val="clear" w:color="auto" w:fill="FFFFFF"/>
        </w:rPr>
        <w:t xml:space="preserve">. </w:t>
      </w:r>
      <w:r>
        <w:rPr>
          <w:b/>
          <w:bCs/>
        </w:rPr>
        <w:t xml:space="preserve">Conclusion:  </w:t>
      </w:r>
      <w:r>
        <w:rPr>
          <w:color w:val="000000"/>
          <w:shd w:val="clear" w:color="auto" w:fill="FFFFFF"/>
        </w:rPr>
        <w:t>We develop a methodology for translating the area- and access-based metrics common in policy into the NDVI terms of most epidemiologic studies, allowing the quantification of the health benefits of such policies.</w:t>
      </w:r>
    </w:p>
    <w:p w14:paraId="10D5AEBC" w14:textId="77777777" w:rsidR="00BA191C" w:rsidRDefault="00BA191C" w:rsidP="00BA191C">
      <w:pPr>
        <w:rPr>
          <w:color w:val="000000"/>
          <w:shd w:val="clear" w:color="auto" w:fill="FFFFFF"/>
        </w:rPr>
      </w:pPr>
    </w:p>
    <w:p w14:paraId="576A06CE" w14:textId="1993EF38" w:rsidR="00BA191C" w:rsidRDefault="00BA191C" w:rsidP="00BA191C">
      <w:pPr>
        <w:rPr>
          <w:i/>
          <w:iCs/>
        </w:rPr>
      </w:pPr>
      <w:hyperlink r:id="rId5" w:anchor="plainlanguagesummary" w:history="1">
        <w:r w:rsidRPr="001B496E">
          <w:rPr>
            <w:rStyle w:val="Hyperlink"/>
            <w:i/>
            <w:iCs/>
          </w:rPr>
          <w:t>Plain Language Summary</w:t>
        </w:r>
      </w:hyperlink>
      <w:r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4FDBABDA" w:rsidR="009E2002" w:rsidRPr="00D111DB" w:rsidRDefault="009E2002" w:rsidP="009E2002">
      <w:pPr>
        <w:pStyle w:val="BodyText"/>
      </w:pPr>
      <w:r>
        <w:t>Studies have shown that people who are exposed to greenspace (</w:t>
      </w:r>
      <w:proofErr w:type="gramStart"/>
      <w:r>
        <w:t>e.g.</w:t>
      </w:r>
      <w:proofErr w:type="gramEnd"/>
      <w:r>
        <w:t xml:space="preserve"> parks, trees) and blue space (e.g. coastline, lakes, rivers) tend to have better physical and mental health. This paper describes the extent of blue and green, or natural spaces, within 96 cities across the globe. The 96 cities included are members of the C40 network, which has set two 2030 goals, one relating to the amount of greenspace within each city and the second to the percentage of the population that has access to nearby green or blue space. In this paper we estimate the level of natural space equivalent to meeting these targets in terms of the most common metric used in health literature. We find that C40 cities vary greatly in terms of the type, amount, and distribution of their natural space. Most C40 cities already have sufficient greenspace according to their</w:t>
      </w:r>
      <w:r w:rsidR="009F7CE9">
        <w:t xml:space="preserve"> stated</w:t>
      </w:r>
      <w:r>
        <w:t xml:space="preserve"> goal, while less than half have enough natural space near their populations. By creating a translation between the language of the policy goals and the measures used in health literature, we provide a method for quantifying the health benefits of policies to expand urban nature. </w:t>
      </w:r>
    </w:p>
    <w:p w14:paraId="01C6F14A" w14:textId="1BDFCF59" w:rsidR="009E2002" w:rsidRPr="00CA4057" w:rsidRDefault="00000000" w:rsidP="00CA4057">
      <w:pPr>
        <w:pStyle w:val="Heading1"/>
        <w:rPr>
          <w:b w:val="0"/>
          <w:bCs w:val="0"/>
          <w:i/>
          <w:iCs/>
          <w:sz w:val="24"/>
          <w:szCs w:val="24"/>
        </w:rPr>
      </w:pPr>
      <w:r w:rsidRPr="00CA4057">
        <w:rPr>
          <w:i/>
          <w:iCs/>
        </w:rPr>
        <w:fldChar w:fldCharType="begin"/>
      </w:r>
      <w:r w:rsidRPr="00CA4057">
        <w:rPr>
          <w:i/>
          <w:iCs/>
        </w:rPr>
        <w:instrText>HYPERLINK "https://www.agu.org/Publish-with-AGU/Publish/Author-Resources/Text-requirements" \l "keywords"</w:instrText>
      </w:r>
      <w:r w:rsidRPr="00CA4057">
        <w:rPr>
          <w:i/>
          <w:iCs/>
        </w:rPr>
      </w:r>
      <w:r w:rsidRPr="00CA4057">
        <w:rPr>
          <w:i/>
          <w:iCs/>
        </w:rPr>
        <w:fldChar w:fldCharType="separate"/>
      </w:r>
      <w:r w:rsidR="009E2002" w:rsidRPr="00CA4057">
        <w:rPr>
          <w:rStyle w:val="Hyperlink"/>
          <w:i/>
          <w:iCs/>
          <w:sz w:val="24"/>
          <w:szCs w:val="24"/>
        </w:rPr>
        <w:t>Keywords</w:t>
      </w:r>
      <w:r w:rsidRPr="00CA4057">
        <w:rPr>
          <w:rStyle w:val="Hyperlink"/>
          <w:i/>
          <w:iCs/>
          <w:sz w:val="24"/>
          <w:szCs w:val="24"/>
        </w:rPr>
        <w:fldChar w:fldCharType="end"/>
      </w:r>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2C6ED4C7" w14:textId="77777777" w:rsidR="00913AE7" w:rsidRDefault="00913AE7" w:rsidP="009E2002"/>
    <w:p w14:paraId="2BCBF1C4" w14:textId="77777777" w:rsidR="00913AE7" w:rsidRDefault="00913AE7" w:rsidP="009E2002"/>
    <w:p w14:paraId="7CCF34DE" w14:textId="77777777" w:rsidR="00913AE7" w:rsidRDefault="00913AE7" w:rsidP="009E2002"/>
    <w:p w14:paraId="1E4A57CF" w14:textId="77777777" w:rsidR="00913AE7" w:rsidRDefault="00913AE7" w:rsidP="009E2002"/>
    <w:p w14:paraId="0BBDFC57" w14:textId="77777777" w:rsidR="00913AE7" w:rsidRDefault="00913AE7" w:rsidP="009E2002"/>
    <w:p w14:paraId="46C24460" w14:textId="77777777" w:rsidR="00913AE7" w:rsidRDefault="00913AE7" w:rsidP="009E2002"/>
    <w:p w14:paraId="365A0686" w14:textId="77777777" w:rsidR="00913AE7" w:rsidRDefault="00913AE7" w:rsidP="009E2002"/>
    <w:p w14:paraId="74856322" w14:textId="77777777" w:rsidR="00913AE7" w:rsidRDefault="00913AE7" w:rsidP="009E2002"/>
    <w:p w14:paraId="75559DE6" w14:textId="77777777" w:rsidR="00913AE7" w:rsidRDefault="00913AE7" w:rsidP="009E2002"/>
    <w:p w14:paraId="7F923FE1" w14:textId="77777777" w:rsidR="00913AE7" w:rsidRDefault="00913AE7" w:rsidP="009E2002"/>
    <w:p w14:paraId="3887BBEB" w14:textId="28A985AA" w:rsidR="009E2002" w:rsidRPr="00D111DB" w:rsidRDefault="009E2002" w:rsidP="009E2002">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000000" w:rsidP="00913AE7">
      <w:pPr>
        <w:pStyle w:val="Heading1"/>
        <w:rPr>
          <w:b w:val="0"/>
          <w:bCs w:val="0"/>
          <w:i/>
          <w:iCs/>
          <w:sz w:val="24"/>
          <w:szCs w:val="24"/>
        </w:rPr>
      </w:pPr>
      <w:r w:rsidRPr="006C58A8">
        <w:rPr>
          <w:i/>
          <w:iCs/>
        </w:rPr>
        <w:lastRenderedPageBreak/>
        <w:fldChar w:fldCharType="begin"/>
      </w:r>
      <w:r w:rsidRPr="006C58A8">
        <w:rPr>
          <w:i/>
          <w:iCs/>
        </w:rPr>
        <w:instrText>HYPERLINK "https://www.agu.org/Publish-with-AGU/Publish/Author-Resources/Text-requirements" \l "text"</w:instrText>
      </w:r>
      <w:r w:rsidRPr="006C58A8">
        <w:rPr>
          <w:i/>
          <w:iCs/>
        </w:rPr>
      </w:r>
      <w:r w:rsidRPr="006C58A8">
        <w:rPr>
          <w:i/>
          <w:iCs/>
        </w:rPr>
        <w:fldChar w:fldCharType="separate"/>
      </w:r>
      <w:r w:rsidR="009E2002" w:rsidRPr="006C58A8">
        <w:rPr>
          <w:rStyle w:val="Hyperlink"/>
          <w:i/>
          <w:iCs/>
          <w:sz w:val="24"/>
          <w:szCs w:val="24"/>
        </w:rPr>
        <w:t>Text (including appendices)</w:t>
      </w:r>
      <w:r w:rsidRPr="006C58A8">
        <w:rPr>
          <w:rStyle w:val="Hyperlink"/>
          <w:i/>
          <w:iCs/>
          <w:sz w:val="24"/>
          <w:szCs w:val="24"/>
        </w:rPr>
        <w:fldChar w:fldCharType="end"/>
      </w:r>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1" w:name="_Toc130419141"/>
      <w:r w:rsidRPr="005D0C69">
        <w:rPr>
          <w:b/>
          <w:bCs/>
          <w:i w:val="0"/>
          <w:iCs w:val="0"/>
        </w:rPr>
        <w:t>Introduction</w:t>
      </w:r>
      <w:bookmarkEnd w:id="1"/>
    </w:p>
    <w:p w14:paraId="2E266051" w14:textId="38A66FC6"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including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2C5B7929"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w:t>
      </w:r>
      <w:commentRangeStart w:id="2"/>
      <w:r w:rsidRPr="00E93336">
        <w:rPr>
          <w:color w:val="000000" w:themeColor="text1"/>
          <w:shd w:val="clear" w:color="auto" w:fill="FFFFFF"/>
        </w:rPr>
        <w:t>permeable spaces</w:t>
      </w:r>
      <w:commentRangeEnd w:id="2"/>
      <w:r w:rsidR="00AD5359">
        <w:rPr>
          <w:rStyle w:val="CommentReference"/>
        </w:rPr>
        <w:commentReference w:id="2"/>
      </w:r>
      <w:r w:rsidRPr="00E93336">
        <w:rPr>
          <w:color w:val="000000" w:themeColor="text1"/>
          <w:shd w:val="clear" w:color="auto" w:fill="FFFFFF"/>
        </w:rPr>
        <w:t xml:space="preserve">”,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6600884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w:t>
      </w:r>
      <w:commentRangeStart w:id="3"/>
      <w:commentRangeStart w:id="4"/>
      <w:r w:rsidRPr="00E93336">
        <w:rPr>
          <w:color w:val="000000"/>
          <w:shd w:val="clear" w:color="auto" w:fill="FFFFFF"/>
        </w:rPr>
        <w:t xml:space="preserve">quality </w:t>
      </w:r>
      <w:commentRangeEnd w:id="3"/>
      <w:r w:rsidR="00AD5359">
        <w:rPr>
          <w:rStyle w:val="CommentReference"/>
        </w:rPr>
        <w:commentReference w:id="3"/>
      </w:r>
      <w:commentRangeEnd w:id="4"/>
      <w:r w:rsidR="005533F2">
        <w:rPr>
          <w:rStyle w:val="CommentReference"/>
        </w:rPr>
        <w:commentReference w:id="4"/>
      </w:r>
      <w:r w:rsidRPr="00E93336">
        <w:rPr>
          <w:color w:val="000000"/>
          <w:shd w:val="clear" w:color="auto" w:fill="FFFFFF"/>
        </w:rPr>
        <w:t xml:space="preserve">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w:t>
      </w:r>
      <w:r w:rsidRPr="00E93336">
        <w:rPr>
          <w:color w:val="000000"/>
          <w:shd w:val="clear" w:color="auto" w:fill="FFFFFF"/>
        </w:rPr>
        <w:lastRenderedPageBreak/>
        <w:t xml:space="preserve">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5" w:name="_Toc130419142"/>
      <w:r w:rsidRPr="00983CC3">
        <w:rPr>
          <w:b/>
          <w:bCs/>
          <w:i w:val="0"/>
          <w:iCs w:val="0"/>
        </w:rPr>
        <w:t>Methods</w:t>
      </w:r>
      <w:bookmarkEnd w:id="5"/>
    </w:p>
    <w:p w14:paraId="226A7A57" w14:textId="42AF5441" w:rsidR="0063213D" w:rsidRDefault="0063213D" w:rsidP="00015ABF">
      <w:pPr>
        <w:ind w:firstLine="720"/>
        <w:rPr>
          <w:shd w:val="clear" w:color="auto" w:fill="FFFFFF"/>
        </w:rPr>
      </w:pPr>
      <w:r w:rsidRPr="00015ABF">
        <w:rPr>
          <w:shd w:val="clear" w:color="auto" w:fill="FFFFFF"/>
        </w:rPr>
        <w:t>We characterized each of the 96 C40 cities’ extent and distribution of natural space using satellite 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p>
    <w:p w14:paraId="4D5C6441" w14:textId="77777777" w:rsidR="00015ABF" w:rsidRPr="00015ABF" w:rsidRDefault="00015ABF" w:rsidP="00015ABF">
      <w:pPr>
        <w:ind w:firstLine="720"/>
        <w:rPr>
          <w:b/>
          <w:bCs/>
          <w:shd w:val="clear" w:color="auto" w:fill="FFFFFF"/>
        </w:rPr>
      </w:pPr>
    </w:p>
    <w:p w14:paraId="69E42DA6" w14:textId="0606DEDC"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77777777" w:rsidR="0063213D" w:rsidRDefault="0063213D" w:rsidP="0063213D">
      <w:pPr>
        <w:rPr>
          <w:shd w:val="clear" w:color="auto" w:fill="FFFFFF"/>
        </w:rPr>
      </w:pPr>
    </w:p>
    <w:p w14:paraId="18C72B6A" w14:textId="423D2A44"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77777777"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m:t>
        </m:r>
        <m:r>
          <w:rPr>
            <w:rFonts w:ascii="Cambria Math" w:hAnsi="Cambria Math"/>
            <w:shd w:val="clear" w:color="auto" w:fill="FFFFFF"/>
          </w:rPr>
          <m:t>VIS</m:t>
        </m:r>
        <m:r>
          <w:rPr>
            <w:rFonts w:ascii="Cambria Math" w:hAnsi="Cambria Math"/>
            <w:shd w:val="clear" w:color="auto" w:fill="FFFFFF"/>
          </w:rPr>
          <m:t>)</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77777777" w:rsidR="003A5CAE" w:rsidRDefault="003A5CAE" w:rsidP="0063213D">
      <w:pPr>
        <w:ind w:firstLine="720"/>
        <w:rPr>
          <w:shd w:val="clear" w:color="auto" w:fill="FFFFFF"/>
        </w:rPr>
      </w:pPr>
    </w:p>
    <w:p w14:paraId="06F2A21A" w14:textId="79C7B1B5" w:rsidR="00CA44BC" w:rsidRDefault="003A5CAE" w:rsidP="00D30EC1">
      <w:pPr>
        <w:rPr>
          <w:shd w:val="clear" w:color="auto" w:fill="FFFFFF"/>
        </w:rPr>
      </w:pPr>
      <w:r>
        <w:rPr>
          <w:shd w:val="clear" w:color="auto" w:fill="FFFFFF"/>
        </w:rPr>
        <w:t xml:space="preserve">where NIR is near infrared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w:t>
      </w:r>
      <w:proofErr w:type="spellStart"/>
      <w:r w:rsidR="00A0361C">
        <w:t>Corbane</w:t>
      </w:r>
      <w:proofErr w:type="spellEnd"/>
      <w:r w:rsidR="00A0361C">
        <w:t xml:space="preserve"> et al., 2020; C. Huang et al., 2021; Lindsay et al., 2022; Pericak et al., 2018; Sonia et al., 2022; You et </w:t>
      </w:r>
      <w:r w:rsidR="00A0361C">
        <w:lastRenderedPageBreak/>
        <w:t>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77777777" w:rsidR="00CA44BC" w:rsidRDefault="00CA44BC" w:rsidP="0063213D">
      <w:pPr>
        <w:ind w:firstLine="720"/>
        <w:rPr>
          <w:shd w:val="clear" w:color="auto" w:fill="FFFFFF"/>
        </w:rPr>
      </w:pPr>
    </w:p>
    <w:p w14:paraId="42EAA8C1" w14:textId="79C9F15D"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 xml:space="preserve">built-up, barren/sparse vegetation, snow and ice, and open </w:t>
      </w:r>
      <w:r w:rsidR="0063213D" w:rsidRPr="00E93336">
        <w:rPr>
          <w:shd w:val="clear" w:color="auto" w:fill="FFFFFF"/>
        </w:rPr>
        <w:t>water</w:t>
      </w:r>
      <w:r w:rsidR="0063213D">
        <w:rPr>
          <w:shd w:val="clear" w:color="auto" w:fill="FFFFFF"/>
        </w:rPr>
        <w:t xml:space="preserve">. </w:t>
      </w:r>
    </w:p>
    <w:p w14:paraId="45E7605C" w14:textId="77777777" w:rsidR="00C351E5" w:rsidRDefault="00C351E5"/>
    <w:p w14:paraId="35D037C8" w14:textId="71522C9D"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60ABDC9D"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existence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0006388F" w:rsidR="003C4EC0" w:rsidRPr="00190ED7" w:rsidRDefault="003C4EC0" w:rsidP="003C4EC0">
      <w:pPr>
        <w:ind w:firstLine="720"/>
        <w:rPr>
          <w:shd w:val="clear" w:color="auto" w:fill="FFFFFF"/>
        </w:rPr>
      </w:pPr>
      <w:r w:rsidRPr="00E93336">
        <w:rPr>
          <w:color w:val="000000" w:themeColor="text1"/>
          <w:shd w:val="clear" w:color="auto" w:fill="FFFFFF"/>
        </w:rPr>
        <w:t xml:space="preserve">We defined the spatial bounds of each city using the Global Human Settlement Urban </w:t>
      </w:r>
      <w:proofErr w:type="spellStart"/>
      <w:r w:rsidRPr="00E93336">
        <w:rPr>
          <w:color w:val="000000" w:themeColor="text1"/>
          <w:shd w:val="clear" w:color="auto" w:fill="FFFFFF"/>
        </w:rPr>
        <w:t>Centres</w:t>
      </w:r>
      <w:proofErr w:type="spellEnd"/>
      <w:r w:rsidRPr="00E93336">
        <w:rPr>
          <w:color w:val="000000" w:themeColor="text1"/>
          <w:shd w:val="clear" w:color="auto" w:fill="FFFFFF"/>
        </w:rPr>
        <w:t xml:space="preserv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The GHS-UCDB uses population data and built-up surface area to define city bounds that correspond to where concentrated populations actually live,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(Supplemental data).</w:t>
      </w:r>
    </w:p>
    <w:p w14:paraId="203168F6" w14:textId="77777777" w:rsidR="003C4EC0" w:rsidRDefault="003C4EC0" w:rsidP="003C4EC0">
      <w:pPr>
        <w:rPr>
          <w:shd w:val="clear" w:color="auto" w:fill="FFFFFF"/>
        </w:rPr>
      </w:pPr>
    </w:p>
    <w:p w14:paraId="2616FC2E" w14:textId="0CA32F53"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0B37BA82" w:rsidR="00C74274" w:rsidRDefault="00AE59F3" w:rsidP="00C74274">
      <w:pPr>
        <w:rPr>
          <w:shd w:val="clear" w:color="auto" w:fill="FFFFFF"/>
        </w:rPr>
      </w:pPr>
      <w:r>
        <w:rPr>
          <w:b/>
          <w:bCs/>
          <w:shd w:val="clear" w:color="auto" w:fill="FFFFFF"/>
        </w:rPr>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We used our landcover definition of greenspace to evaluate urban performance against the Quality Total Cover target, since it does not include blue space. 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A)</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this dataset </w:t>
      </w:r>
      <w:r w:rsidR="00C74274">
        <w:rPr>
          <w:shd w:val="clear" w:color="auto" w:fill="FFFFFF"/>
        </w:rPr>
        <w:t xml:space="preserve">to evaluate the city-wide percentage of green area. </w:t>
      </w:r>
    </w:p>
    <w:p w14:paraId="5DF1F5E6" w14:textId="3E98E534" w:rsidR="00C74274" w:rsidRDefault="00C74274" w:rsidP="00C74274">
      <w:pPr>
        <w:ind w:firstLine="720"/>
        <w:rPr>
          <w:b/>
          <w:bCs/>
          <w:shd w:val="clear" w:color="auto" w:fill="FFFFFF"/>
        </w:rPr>
      </w:pPr>
    </w:p>
    <w:p w14:paraId="22947791" w14:textId="4B56D35B" w:rsidR="003C4EC0" w:rsidRPr="00FA251C" w:rsidRDefault="008A3E9F" w:rsidP="00FA251C">
      <w:pPr>
        <w:ind w:firstLine="720"/>
        <w:rPr>
          <w:shd w:val="clear" w:color="auto" w:fill="FFFFFF"/>
        </w:rPr>
      </w:pPr>
      <w:r>
        <w:rPr>
          <w:b/>
          <w:bCs/>
          <w:shd w:val="clear" w:color="auto" w:fill="FFFFFF"/>
        </w:rPr>
        <w:lastRenderedPageBreak/>
        <w:t>2.3.2. Evaluating performance against Equitable Spatial Distribution.</w:t>
      </w:r>
      <w:r w:rsidR="00382357">
        <w:rPr>
          <w:b/>
          <w:bCs/>
          <w:shd w:val="clear" w:color="auto" w:fill="FFFFFF"/>
        </w:rPr>
        <w:t xml:space="preserve"> </w:t>
      </w:r>
      <w:r w:rsidR="00800DDA">
        <w:rPr>
          <w:shd w:val="clear" w:color="auto" w:fill="FFFFFF"/>
        </w:rPr>
        <w:t xml:space="preserve">As opposed to </w:t>
      </w:r>
      <w:r w:rsidR="00875C4E">
        <w:rPr>
          <w:shd w:val="clear" w:color="auto" w:fill="FFFFFF"/>
        </w:rPr>
        <w:t xml:space="preserve">the Quality Total Cover target, we used the natural space dataset to evaluate performance against </w:t>
      </w:r>
      <w:r w:rsidR="003C4EC0">
        <w:rPr>
          <w:shd w:val="clear" w:color="auto" w:fill="FFFFFF"/>
        </w:rPr>
        <w:t xml:space="preserve">the Equitable Spatial Distribution target, </w:t>
      </w:r>
      <w:r w:rsidR="00875C4E">
        <w:rPr>
          <w:shd w:val="clear" w:color="auto" w:fill="FFFFFF"/>
        </w:rPr>
        <w:t>since the latter</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same mean reducer as the Quality Total Cover target.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C).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percentage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77777777"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B).</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percent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6716903D"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20430C8" w14:textId="27CE7493" w:rsidR="003C4EC0" w:rsidRPr="007452FE" w:rsidRDefault="005B6B2B" w:rsidP="007452FE">
      <w:pPr>
        <w:ind w:firstLine="720"/>
        <w:rPr>
          <w:shd w:val="clear" w:color="auto" w:fill="FFFFFF"/>
        </w:rPr>
      </w:pPr>
      <w:r>
        <w:rPr>
          <w:noProof/>
          <w:shd w:val="clear" w:color="auto" w:fill="FFFFFF"/>
        </w:rPr>
        <w:drawing>
          <wp:anchor distT="0" distB="0" distL="114300" distR="114300" simplePos="0" relativeHeight="251662336" behindDoc="1" locked="0" layoutInCell="1" allowOverlap="1" wp14:anchorId="1C126C75" wp14:editId="0E90B1F1">
            <wp:simplePos x="0" y="0"/>
            <wp:positionH relativeFrom="column">
              <wp:posOffset>76200</wp:posOffset>
            </wp:positionH>
            <wp:positionV relativeFrom="paragraph">
              <wp:posOffset>2933700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r w:rsidR="001D31BB">
        <w:rPr>
          <w:b/>
          <w:bCs/>
          <w:shd w:val="clear" w:color="auto" w:fill="FFFFFF"/>
        </w:rPr>
        <w:t>2.4.3.</w:t>
      </w:r>
      <w:r w:rsidR="0000293C" w:rsidRPr="0000293C">
        <w:rPr>
          <w:b/>
          <w:bCs/>
          <w:shd w:val="clear" w:color="auto" w:fill="FFFFFF"/>
        </w:rPr>
        <w:t xml:space="preserve"> </w:t>
      </w:r>
      <w:r w:rsidR="0000293C" w:rsidRPr="000A7758">
        <w:rPr>
          <w:b/>
          <w:bCs/>
          <w:shd w:val="clear" w:color="auto" w:fill="FFFFFF"/>
        </w:rPr>
        <w:t>Converting</w:t>
      </w:r>
      <w:r w:rsidR="001D31BB">
        <w:rPr>
          <w:b/>
          <w:bCs/>
          <w:shd w:val="clear" w:color="auto" w:fill="FFFFFF"/>
        </w:rPr>
        <w:t xml:space="preserve"> Equitable Spatial Distribution</w:t>
      </w:r>
      <w:r w:rsidR="001D31BB" w:rsidRPr="000A7758">
        <w:rPr>
          <w:b/>
          <w:bCs/>
          <w:shd w:val="clear" w:color="auto" w:fill="FFFFFF"/>
        </w:rPr>
        <w:t xml:space="preserve"> to</w:t>
      </w:r>
      <w:r w:rsidR="001D31BB">
        <w:rPr>
          <w:b/>
          <w:bCs/>
          <w:shd w:val="clear" w:color="auto" w:fill="FFFFFF"/>
        </w:rPr>
        <w:t xml:space="preserve"> the</w:t>
      </w:r>
      <w:r w:rsidR="001D31BB" w:rsidRPr="000A7758">
        <w:rPr>
          <w:b/>
          <w:bCs/>
          <w:shd w:val="clear" w:color="auto" w:fill="FFFFFF"/>
        </w:rPr>
        <w:t xml:space="preserve"> NDVI</w:t>
      </w:r>
      <w:r w:rsidR="001D31BB">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paralleled </w:t>
      </w:r>
      <w:commentRangeStart w:id="6"/>
      <w:r w:rsidR="00880F6A">
        <w:rPr>
          <w:shd w:val="clear" w:color="auto" w:fill="FFFFFF"/>
        </w:rPr>
        <w:t xml:space="preserve">the process used for the landcover dataset, identifying sizable natural space areas of 0.5 hectares or more within a 1000m buffer of each 10m pixel. </w:t>
      </w:r>
      <w:commentRangeEnd w:id="6"/>
      <w:r w:rsidR="00845610">
        <w:rPr>
          <w:rStyle w:val="CommentReference"/>
        </w:rPr>
        <w:commentReference w:id="6"/>
      </w:r>
      <w:r w:rsidR="00AD24DF">
        <w:rPr>
          <w:shd w:val="clear" w:color="auto" w:fill="FFFFFF"/>
        </w:rPr>
        <w:t xml:space="preserve">For this target we used our natural space NDVI dataset, where pixels representing water were assigned a value of 1. Because water pixels were assigned the highest value of NDVI, water pixels were always included in our definition of natural space, regardless of which threshold was selected. </w:t>
      </w:r>
      <w:r w:rsidR="009C7ADD">
        <w:rPr>
          <w:shd w:val="clear" w:color="auto" w:fill="FFFFFF"/>
        </w:rPr>
        <w:t xml:space="preserve">To determine whether to consider </w:t>
      </w:r>
      <w:r w:rsidR="00AD24DF">
        <w:rPr>
          <w:shd w:val="clear" w:color="auto" w:fill="FFFFFF"/>
        </w:rPr>
        <w:t>a non-water pixel as greenspace</w:t>
      </w:r>
      <w:r w:rsidR="009C7ADD">
        <w:rPr>
          <w:shd w:val="clear" w:color="auto" w:fill="FFFFFF"/>
        </w:rPr>
        <w:t>, we tested three city</w:t>
      </w:r>
      <w:r w:rsidR="00AD24DF">
        <w:rPr>
          <w:shd w:val="clear" w:color="auto" w:fill="FFFFFF"/>
        </w:rPr>
        <w:t>-s</w:t>
      </w:r>
      <w:r w:rsidR="009C7ADD">
        <w:rPr>
          <w:shd w:val="clear" w:color="auto" w:fill="FFFFFF"/>
        </w:rPr>
        <w:t xml:space="preserve">pecific NDVI threshold values, corresponding to the predicted values of NDVI from the regression models when the green area was set to 75, 90, and 100%. </w:t>
      </w:r>
      <w:r w:rsidR="0000293C">
        <w:rPr>
          <w:shd w:val="clear" w:color="auto" w:fill="FFFFFF"/>
        </w:rPr>
        <w:t xml:space="preserve">We then </w:t>
      </w:r>
      <w:r w:rsidR="00AD24DF">
        <w:rPr>
          <w:shd w:val="clear" w:color="auto" w:fill="FFFFFF"/>
        </w:rPr>
        <w:t>used</w:t>
      </w:r>
      <w:r w:rsidR="0000293C">
        <w:rPr>
          <w:shd w:val="clear" w:color="auto" w:fill="FFFFFF"/>
        </w:rPr>
        <w:t xml:space="preserve"> this </w:t>
      </w:r>
      <w:r w:rsidR="009C7ADD">
        <w:rPr>
          <w:shd w:val="clear" w:color="auto" w:fill="FFFFFF"/>
        </w:rPr>
        <w:t xml:space="preserve">binary </w:t>
      </w:r>
      <w:r w:rsidR="0000293C">
        <w:rPr>
          <w:shd w:val="clear" w:color="auto" w:fill="FFFFFF"/>
        </w:rPr>
        <w:t>dataset</w:t>
      </w:r>
      <w:r w:rsidR="00AD24DF">
        <w:rPr>
          <w:shd w:val="clear" w:color="auto" w:fill="FFFFFF"/>
        </w:rPr>
        <w:t xml:space="preserve"> to flag areas with at least 50 pixels, or 0.5 hectares, of contiguous natural space. Finally, using this dataset where each</w:t>
      </w:r>
      <w:r w:rsidR="009C7ADD">
        <w:rPr>
          <w:shd w:val="clear" w:color="auto" w:fill="FFFFFF"/>
        </w:rPr>
        <w:t xml:space="preserve"> 10m pixel was flagged as either having access to sizable natural space or not,</w:t>
      </w:r>
      <w:r w:rsidR="0000293C">
        <w:rPr>
          <w:shd w:val="clear" w:color="auto" w:fill="FFFFFF"/>
        </w:rPr>
        <w:t xml:space="preserve"> </w:t>
      </w:r>
      <w:r w:rsidR="00AD24DF">
        <w:rPr>
          <w:shd w:val="clear" w:color="auto" w:fill="FFFFFF"/>
        </w:rPr>
        <w:t xml:space="preserve">we aggregated </w:t>
      </w:r>
      <w:r w:rsidR="0000293C">
        <w:rPr>
          <w:shd w:val="clear" w:color="auto" w:fill="FFFFFF"/>
        </w:rPr>
        <w:t>to the 100m resolution</w:t>
      </w:r>
      <w:r w:rsidR="00AD24DF">
        <w:rPr>
          <w:shd w:val="clear" w:color="auto" w:fill="FFFFFF"/>
        </w:rPr>
        <w:t>,</w:t>
      </w:r>
      <w:r w:rsidR="009C7ADD">
        <w:rPr>
          <w:shd w:val="clear" w:color="auto" w:fill="FFFFFF"/>
        </w:rPr>
        <w:t xml:space="preserve"> once again using </w:t>
      </w:r>
      <w:r w:rsidR="00AD24DF">
        <w:rPr>
          <w:shd w:val="clear" w:color="auto" w:fill="FFFFFF"/>
        </w:rPr>
        <w:t>an area-weighted</w:t>
      </w:r>
      <w:r w:rsidR="009C7ADD">
        <w:rPr>
          <w:shd w:val="clear" w:color="auto" w:fill="FFFFFF"/>
        </w:rPr>
        <w:t xml:space="preserve"> mean reducer</w:t>
      </w:r>
      <w:r w:rsidR="0000293C">
        <w:rPr>
          <w:shd w:val="clear" w:color="auto" w:fill="FFFFFF"/>
        </w:rPr>
        <w:t xml:space="preserve"> (Fig. 1 Panel D). </w:t>
      </w:r>
      <w:r w:rsidR="009C7ADD">
        <w:rPr>
          <w:shd w:val="clear" w:color="auto" w:fill="FFFFFF"/>
        </w:rPr>
        <w:t xml:space="preserve">We then regressed the landcover-derived percent of area with access to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natural space</w:t>
      </w:r>
      <w:r w:rsidR="009C7ADD">
        <w:rPr>
          <w:shd w:val="clear" w:color="auto" w:fill="FFFFFF"/>
        </w:rPr>
        <w:t xml:space="preserve"> dataset.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Pr>
          <w:shd w:val="clear" w:color="auto" w:fill="FFFFFF"/>
        </w:rPr>
        <w:t>.</w:t>
      </w:r>
    </w:p>
    <w:p w14:paraId="4DF7AF07" w14:textId="365AF9B4" w:rsidR="00E410AC" w:rsidRDefault="00E410AC" w:rsidP="00343726">
      <w:pPr>
        <w:pStyle w:val="figures"/>
      </w:pPr>
      <w:commentRangeStart w:id="7"/>
      <w:r w:rsidRPr="00D807AC">
        <w:t xml:space="preserve">Figure </w:t>
      </w:r>
      <w:commentRangeEnd w:id="7"/>
      <w:r w:rsidR="0088355E">
        <w:rPr>
          <w:rStyle w:val="CommentReference"/>
          <w:b w:val="0"/>
          <w:bCs w:val="0"/>
          <w:i w:val="0"/>
          <w:iCs w:val="0"/>
          <w:color w:val="auto"/>
          <w:shd w:val="clear" w:color="auto" w:fill="auto"/>
        </w:rPr>
        <w:commentReference w:id="7"/>
      </w:r>
      <w:r>
        <w:t>1</w:t>
      </w:r>
      <w:r w:rsidRPr="00D807AC">
        <w:t xml:space="preserve">. </w:t>
      </w:r>
      <w:r>
        <w:rPr>
          <w:b w:val="0"/>
          <w:bCs w:val="0"/>
        </w:rPr>
        <w:t>Natural space regression inputs for an example city, Washington, DC, for 2020. Panels A and B show the metrics used to assess the Quality Total Cover target while Panels C and D show the metrics used to assess the Equitable Spatial Distribution target. Panel A</w:t>
      </w:r>
      <w:r w:rsidR="007452FE">
        <w:rPr>
          <w:b w:val="0"/>
          <w:bCs w:val="0"/>
        </w:rPr>
        <w:t xml:space="preserve"> is </w:t>
      </w:r>
      <w:r>
        <w:rPr>
          <w:b w:val="0"/>
          <w:bCs w:val="0"/>
        </w:rPr>
        <w:t>the proportion of green area in each 100m pixel, Panel B</w:t>
      </w:r>
      <w:r w:rsidR="007452FE">
        <w:rPr>
          <w:b w:val="0"/>
          <w:bCs w:val="0"/>
        </w:rPr>
        <w:t xml:space="preserve"> the </w:t>
      </w:r>
      <w:r>
        <w:rPr>
          <w:b w:val="0"/>
          <w:bCs w:val="0"/>
        </w:rPr>
        <w:t>mean 100m normalized difference vegetation index (NDVI), panel C</w:t>
      </w:r>
      <w:r w:rsidR="007452FE">
        <w:rPr>
          <w:b w:val="0"/>
          <w:bCs w:val="0"/>
        </w:rPr>
        <w:t xml:space="preserve"> </w:t>
      </w:r>
      <w:r>
        <w:rPr>
          <w:b w:val="0"/>
          <w:bCs w:val="0"/>
        </w:rPr>
        <w:t xml:space="preserve">the proportion of the 100m pixel with access to </w:t>
      </w:r>
      <w:r w:rsidR="005B59C6">
        <w:rPr>
          <w:b w:val="0"/>
          <w:bCs w:val="0"/>
        </w:rPr>
        <w:t xml:space="preserve">landcover-based </w:t>
      </w:r>
      <w:r>
        <w:rPr>
          <w:b w:val="0"/>
          <w:bCs w:val="0"/>
        </w:rPr>
        <w:t xml:space="preserve">natural space within a 1000m buffer, and panel D the proportion of the 100m pixel with </w:t>
      </w:r>
      <w:r>
        <w:rPr>
          <w:b w:val="0"/>
          <w:bCs w:val="0"/>
        </w:rPr>
        <w:lastRenderedPageBreak/>
        <w:t>access to NDVI</w:t>
      </w:r>
      <w:r w:rsidR="007452FE">
        <w:rPr>
          <w:b w:val="0"/>
          <w:bCs w:val="0"/>
        </w:rPr>
        <w:t>-based natural space</w:t>
      </w:r>
      <w:r>
        <w:rPr>
          <w:b w:val="0"/>
          <w:bCs w:val="0"/>
        </w:rPr>
        <w:t xml:space="preserve"> within a 1000m buffer</w:t>
      </w:r>
      <w:r w:rsidR="007452FE">
        <w:rPr>
          <w:b w:val="0"/>
          <w:bCs w:val="0"/>
        </w:rPr>
        <w:t xml:space="preserve"> (using a </w:t>
      </w:r>
      <w:proofErr w:type="spellStart"/>
      <w:r w:rsidR="007452FE">
        <w:rPr>
          <w:b w:val="0"/>
          <w:bCs w:val="0"/>
        </w:rPr>
        <w:t>thre</w:t>
      </w:r>
      <w:r w:rsidR="0088355E">
        <w:rPr>
          <w:b w:val="0"/>
          <w:bCs w:val="0"/>
        </w:rPr>
        <w:t>sh</w:t>
      </w:r>
      <w:r w:rsidR="007452FE">
        <w:rPr>
          <w:b w:val="0"/>
          <w:bCs w:val="0"/>
        </w:rPr>
        <w:t>hold</w:t>
      </w:r>
      <w:proofErr w:type="spellEnd"/>
      <w:r w:rsidR="007452FE">
        <w:rPr>
          <w:b w:val="0"/>
          <w:bCs w:val="0"/>
        </w:rPr>
        <w:t xml:space="preserve"> </w:t>
      </w:r>
      <w:r w:rsidR="007452FE">
        <w:rPr>
          <w:b w:val="0"/>
          <w:bCs w:val="0"/>
        </w:rPr>
        <w:t>of the predicted NDVI value where green area=75%)</w:t>
      </w:r>
      <w:r>
        <w:rPr>
          <w:b w:val="0"/>
          <w:bCs w:val="0"/>
        </w:rPr>
        <w:t>.</w:t>
      </w:r>
    </w:p>
    <w:p w14:paraId="581ABE92" w14:textId="1B7988E1" w:rsidR="00E410AC" w:rsidRDefault="00E410AC" w:rsidP="00E410AC"/>
    <w:p w14:paraId="68033E43" w14:textId="106A0A49" w:rsidR="008D6257" w:rsidRPr="00015ABF" w:rsidRDefault="0012742B" w:rsidP="008D6257">
      <w:pPr>
        <w:pStyle w:val="ListParagraph"/>
        <w:numPr>
          <w:ilvl w:val="0"/>
          <w:numId w:val="5"/>
        </w:numPr>
        <w:rPr>
          <w:b/>
          <w:bCs/>
        </w:rPr>
      </w:pPr>
      <w:r>
        <w:rPr>
          <w:b/>
          <w:bCs/>
          <w:noProof/>
        </w:rPr>
        <w:drawing>
          <wp:anchor distT="0" distB="0" distL="114300" distR="114300" simplePos="0" relativeHeight="251668480" behindDoc="1" locked="0" layoutInCell="1" allowOverlap="1" wp14:anchorId="4CBE66EF" wp14:editId="38465E91">
            <wp:simplePos x="0" y="0"/>
            <wp:positionH relativeFrom="column">
              <wp:posOffset>190500</wp:posOffset>
            </wp:positionH>
            <wp:positionV relativeFrom="paragraph">
              <wp:posOffset>242570</wp:posOffset>
            </wp:positionV>
            <wp:extent cx="5461000" cy="7280910"/>
            <wp:effectExtent l="0" t="0" r="0" b="0"/>
            <wp:wrapTight wrapText="bothSides">
              <wp:wrapPolygon edited="0">
                <wp:start x="0" y="0"/>
                <wp:lineTo x="0" y="21551"/>
                <wp:lineTo x="21550" y="21551"/>
                <wp:lineTo x="21550" y="0"/>
                <wp:lineTo x="0" y="0"/>
              </wp:wrapPolygon>
            </wp:wrapTight>
            <wp:docPr id="626102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2039" name="Picture 626102039"/>
                    <pic:cNvPicPr/>
                  </pic:nvPicPr>
                  <pic:blipFill>
                    <a:blip r:embed="rId11">
                      <a:extLst>
                        <a:ext uri="{28A0092B-C50C-407E-A947-70E740481C1C}">
                          <a14:useLocalDpi xmlns:a14="http://schemas.microsoft.com/office/drawing/2010/main" val="0"/>
                        </a:ext>
                      </a:extLst>
                    </a:blip>
                    <a:stretch>
                      <a:fillRect/>
                    </a:stretch>
                  </pic:blipFill>
                  <pic:spPr>
                    <a:xfrm>
                      <a:off x="0" y="0"/>
                      <a:ext cx="5461000" cy="7280910"/>
                    </a:xfrm>
                    <a:prstGeom prst="rect">
                      <a:avLst/>
                    </a:prstGeom>
                  </pic:spPr>
                </pic:pic>
              </a:graphicData>
            </a:graphic>
            <wp14:sizeRelH relativeFrom="page">
              <wp14:pctWidth>0</wp14:pctWidth>
            </wp14:sizeRelH>
            <wp14:sizeRelV relativeFrom="page">
              <wp14:pctHeight>0</wp14:pctHeight>
            </wp14:sizeRelV>
          </wp:anchor>
        </w:drawing>
      </w:r>
      <w:r w:rsidR="00A73044" w:rsidRPr="008D6257">
        <w:rPr>
          <w:b/>
          <w:bCs/>
        </w:rPr>
        <w:t>Resul</w:t>
      </w:r>
      <w:r w:rsidR="007F0608">
        <w:rPr>
          <w:b/>
          <w:bCs/>
        </w:rPr>
        <w:t>ts</w:t>
      </w:r>
    </w:p>
    <w:p w14:paraId="1B87F4DE" w14:textId="61F167E0" w:rsidR="00343AFC" w:rsidRPr="001F6663" w:rsidRDefault="00343AFC" w:rsidP="00343AFC">
      <w:pPr>
        <w:pStyle w:val="figures"/>
        <w:rPr>
          <w:b w:val="0"/>
          <w:bCs w:val="0"/>
        </w:rPr>
      </w:pPr>
      <w:commentRangeStart w:id="8"/>
      <w:r>
        <w:lastRenderedPageBreak/>
        <w:t xml:space="preserve">Figure </w:t>
      </w:r>
      <w:commentRangeEnd w:id="8"/>
      <w:r w:rsidR="0088355E">
        <w:rPr>
          <w:rStyle w:val="CommentReference"/>
          <w:b w:val="0"/>
          <w:bCs w:val="0"/>
          <w:i w:val="0"/>
          <w:iCs w:val="0"/>
          <w:color w:val="auto"/>
          <w:shd w:val="clear" w:color="auto" w:fill="auto"/>
        </w:rPr>
        <w:commentReference w:id="8"/>
      </w:r>
      <w:r>
        <w:t xml:space="preserve">2. </w:t>
      </w:r>
      <w:r w:rsidRPr="000A7758">
        <w:rPr>
          <w:b w:val="0"/>
          <w:bCs w:val="0"/>
        </w:rPr>
        <w:t>Distribution of maximum Normalized Difference Vegetation Index</w:t>
      </w:r>
      <w:r>
        <w:rPr>
          <w:b w:val="0"/>
          <w:bCs w:val="0"/>
        </w:rPr>
        <w:t xml:space="preserve"> (NDVI)</w:t>
      </w:r>
      <w:r w:rsidRPr="000A7758">
        <w:rPr>
          <w:b w:val="0"/>
          <w:bCs w:val="0"/>
        </w:rPr>
        <w:t xml:space="preserve"> </w:t>
      </w:r>
      <w:del w:id="9" w:author="Anenberg, Susan Casper" w:date="2023-09-14T08:56:00Z">
        <w:r w:rsidRPr="000A7758" w:rsidDel="0088355E">
          <w:rPr>
            <w:b w:val="0"/>
            <w:bCs w:val="0"/>
          </w:rPr>
          <w:delText xml:space="preserve">100m </w:delText>
        </w:r>
      </w:del>
      <w:commentRangeStart w:id="10"/>
      <w:r>
        <w:rPr>
          <w:b w:val="0"/>
          <w:bCs w:val="0"/>
        </w:rPr>
        <w:t xml:space="preserve">values </w:t>
      </w:r>
      <w:commentRangeEnd w:id="10"/>
      <w:r w:rsidR="00E7223F">
        <w:rPr>
          <w:rStyle w:val="CommentReference"/>
          <w:b w:val="0"/>
          <w:bCs w:val="0"/>
          <w:i w:val="0"/>
          <w:iCs w:val="0"/>
          <w:color w:val="auto"/>
          <w:shd w:val="clear" w:color="auto" w:fill="auto"/>
        </w:rPr>
        <w:commentReference w:id="10"/>
      </w:r>
      <w:r>
        <w:rPr>
          <w:b w:val="0"/>
          <w:bCs w:val="0"/>
        </w:rPr>
        <w:t>for each</w:t>
      </w:r>
      <w:ins w:id="11" w:author="Anenberg, Susan Casper" w:date="2023-09-14T08:55:00Z">
        <w:r w:rsidR="0088355E">
          <w:rPr>
            <w:b w:val="0"/>
            <w:bCs w:val="0"/>
          </w:rPr>
          <w:t xml:space="preserve"> 100m</w:t>
        </w:r>
      </w:ins>
      <w:r>
        <w:rPr>
          <w:b w:val="0"/>
          <w:bCs w:val="0"/>
        </w:rPr>
        <w:t xml:space="preserve"> </w:t>
      </w:r>
      <w:r w:rsidRPr="000A7758">
        <w:rPr>
          <w:b w:val="0"/>
          <w:bCs w:val="0"/>
        </w:rPr>
        <w:t xml:space="preserve">pixel </w:t>
      </w:r>
      <w:r>
        <w:rPr>
          <w:b w:val="0"/>
          <w:bCs w:val="0"/>
        </w:rPr>
        <w:t>in</w:t>
      </w:r>
      <w:r w:rsidRPr="000A7758">
        <w:rPr>
          <w:b w:val="0"/>
          <w:bCs w:val="0"/>
        </w:rPr>
        <w:t xml:space="preserve"> </w:t>
      </w:r>
      <w:r>
        <w:rPr>
          <w:b w:val="0"/>
          <w:bCs w:val="0"/>
        </w:rPr>
        <w:t xml:space="preserve">C40 </w:t>
      </w:r>
      <w:r w:rsidRPr="000A7758">
        <w:rPr>
          <w:b w:val="0"/>
          <w:bCs w:val="0"/>
        </w:rPr>
        <w:t>cities within each</w:t>
      </w:r>
      <w:r>
        <w:rPr>
          <w:b w:val="0"/>
          <w:bCs w:val="0"/>
        </w:rPr>
        <w:t xml:space="preserve"> world</w:t>
      </w:r>
      <w:r w:rsidRPr="000A7758">
        <w:rPr>
          <w:b w:val="0"/>
          <w:bCs w:val="0"/>
        </w:rPr>
        <w:t xml:space="preserve"> region. Quartiles of NDVI are shown by vertical lines.</w:t>
      </w:r>
      <w:r>
        <w:t xml:space="preserve"> </w:t>
      </w:r>
      <w:r>
        <w:rPr>
          <w:b w:val="0"/>
          <w:bCs w:val="0"/>
        </w:rPr>
        <w:t>These distributions do not include blue space.</w:t>
      </w:r>
    </w:p>
    <w:p w14:paraId="0FB67B6B" w14:textId="6A738A10" w:rsidR="00314244" w:rsidRDefault="00343AFC" w:rsidP="00314244">
      <w:pPr>
        <w:ind w:firstLine="720"/>
      </w:pPr>
      <w:r w:rsidRPr="007A4FC8">
        <w:rPr>
          <w:b/>
          <w:bCs/>
        </w:rPr>
        <w:t xml:space="preserve">4.1. </w:t>
      </w:r>
      <w:commentRangeStart w:id="12"/>
      <w:r w:rsidRPr="007A4FC8">
        <w:rPr>
          <w:b/>
          <w:bCs/>
        </w:rPr>
        <w:t xml:space="preserve">Extent </w:t>
      </w:r>
      <w:commentRangeEnd w:id="12"/>
      <w:r w:rsidR="004F4A49">
        <w:rPr>
          <w:rStyle w:val="CommentReference"/>
        </w:rPr>
        <w:commentReference w:id="12"/>
      </w:r>
      <w:r w:rsidRPr="007A4FC8">
        <w:rPr>
          <w:b/>
          <w:bCs/>
        </w:rPr>
        <w:t>of natural space across C40 cities.</w:t>
      </w:r>
      <w:r>
        <w:t xml:space="preserve"> Cities vary greatly in their extent and distribution of greenspace (</w:t>
      </w:r>
      <w:r w:rsidRPr="00DF343A">
        <w:t xml:space="preserve">Fig. </w:t>
      </w:r>
      <w:r>
        <w:t>2</w:t>
      </w:r>
      <w:r w:rsidR="005A7C77">
        <w:t>, Supplemental Data</w:t>
      </w:r>
      <w:r w:rsidR="00115584">
        <w:t xml:space="preserve"> Fig</w:t>
      </w:r>
      <w:r w:rsidR="00C0419C">
        <w:t>.</w:t>
      </w:r>
      <w:r w:rsidR="00115584">
        <w:t xml:space="preserve"> </w:t>
      </w:r>
      <w:r w:rsidR="00C0419C">
        <w:t>2</w:t>
      </w:r>
      <w:r w:rsidR="00115584">
        <w:t>-</w:t>
      </w:r>
      <w:r w:rsidR="00C0419C">
        <w:t>4</w:t>
      </w:r>
      <w:r>
        <w:t xml:space="preserve">). The overall </w:t>
      </w:r>
      <w:r w:rsidR="00770B01">
        <w:t>city</w:t>
      </w:r>
      <w:r w:rsidR="009A0570">
        <w:t xml:space="preserve"> </w:t>
      </w:r>
      <w:r w:rsidR="00770B01">
        <w:t>mean</w:t>
      </w:r>
      <w:r>
        <w:t xml:space="preserve"> NDVI across C40 cities was 0.</w:t>
      </w:r>
      <w:r w:rsidR="00770B01">
        <w:t>538</w:t>
      </w:r>
      <w:r>
        <w:t xml:space="preserve"> and ranged from 0.1</w:t>
      </w:r>
      <w:r w:rsidR="00770B01">
        <w:t>4</w:t>
      </w:r>
      <w:r>
        <w:t>8 in Lima, Peru to 0.</w:t>
      </w:r>
      <w:r w:rsidR="00770B01">
        <w:t>739</w:t>
      </w:r>
      <w:r>
        <w:t xml:space="preserve"> in </w:t>
      </w:r>
      <w:r w:rsidR="00770B01">
        <w:t>Dhaka, Bangladesh</w:t>
      </w:r>
      <w:r>
        <w:t xml:space="preserve"> (Supplemental data</w:t>
      </w:r>
      <w:r w:rsidR="00770B01">
        <w:t>, Appendix A</w:t>
      </w:r>
      <w:r>
        <w:t>). Even for cities with similar median NDVI</w:t>
      </w:r>
      <w:r w:rsidR="00D740CC">
        <w:t xml:space="preserve"> values</w:t>
      </w:r>
      <w:r>
        <w:t>, their distribution of greenspace can differ dramatically. For example,</w:t>
      </w:r>
      <w:r w:rsidR="00D740CC">
        <w:t xml:space="preserve"> Hanoi, </w:t>
      </w:r>
      <w:r w:rsidR="00D95072">
        <w:t>Auckland</w:t>
      </w:r>
      <w:r w:rsidR="00D740CC">
        <w:t xml:space="preserve">, and Jakarta have a median NDVI of approximately 0.62 </w:t>
      </w:r>
      <w:r>
        <w:t>while the</w:t>
      </w:r>
      <w:r w:rsidR="00D740CC">
        <w:t>ir</w:t>
      </w:r>
      <w:r>
        <w:t xml:space="preserve"> distribution of grid cell values is </w:t>
      </w:r>
      <w:r w:rsidR="00D95072">
        <w:t>very</w:t>
      </w:r>
      <w:r>
        <w:t xml:space="preserve"> different (Fig. 2</w:t>
      </w:r>
      <w:r w:rsidR="00D740CC">
        <w:t xml:space="preserve"> Panel C</w:t>
      </w:r>
      <w:r>
        <w:t>)</w:t>
      </w:r>
      <w:r w:rsidR="00D740CC">
        <w:t>.</w:t>
      </w:r>
      <w:r w:rsidR="00D740CC" w:rsidRPr="00D740CC">
        <w:t xml:space="preserve"> </w:t>
      </w:r>
      <w:r w:rsidR="00D740CC">
        <w:t>European and North American cities tended to have higher median NDVI values and Latin American cities tended to have lower ones. However, the intra-regional variability was more substantial than regional differences.</w:t>
      </w:r>
      <w:r w:rsidR="00AD24DF" w:rsidRPr="00AD24DF">
        <w:t xml:space="preserve"> </w:t>
      </w:r>
      <w:commentRangeStart w:id="13"/>
      <w:r w:rsidR="00E33058">
        <w:t xml:space="preserve">The extent of natural space increased in most cities when considering the natural space NDVI dataset, which includes </w:t>
      </w:r>
      <w:r w:rsidR="00AD24DF">
        <w:t>blue space</w:t>
      </w:r>
      <w:r w:rsidR="00E33058">
        <w:t>.</w:t>
      </w:r>
      <w:commentRangeEnd w:id="13"/>
      <w:r w:rsidR="004F4A49">
        <w:rPr>
          <w:rStyle w:val="CommentReference"/>
        </w:rPr>
        <w:commentReference w:id="13"/>
      </w:r>
      <w:r w:rsidR="00AD24DF">
        <w:t xml:space="preserve"> </w:t>
      </w:r>
      <w:r w:rsidR="009A0570">
        <w:t>The overall</w:t>
      </w:r>
      <w:r w:rsidR="00AD24DF">
        <w:t xml:space="preserve"> city mean </w:t>
      </w:r>
      <w:r w:rsidR="009A0570">
        <w:t xml:space="preserve">natural space </w:t>
      </w:r>
      <w:r w:rsidR="00AD24DF">
        <w:rPr>
          <w:shd w:val="clear" w:color="auto" w:fill="FFFFFF"/>
        </w:rPr>
        <w:t xml:space="preserve">NDVI </w:t>
      </w:r>
      <w:r w:rsidR="009A0570">
        <w:rPr>
          <w:shd w:val="clear" w:color="auto" w:fill="FFFFFF"/>
        </w:rPr>
        <w:t>was 0.569 (range: 0.181-0.816</w:t>
      </w:r>
      <w:r w:rsidR="00314244">
        <w:rPr>
          <w:shd w:val="clear" w:color="auto" w:fill="FFFFFF"/>
        </w:rPr>
        <w:t>).</w:t>
      </w:r>
      <w:r w:rsidR="00314244" w:rsidRPr="00314244">
        <w:t xml:space="preserve"> </w:t>
      </w:r>
      <w:r w:rsidR="00314244">
        <w:t xml:space="preserve">Adding blue space had the biggest effect for Venice, Italy, where the inclusion of water resulted in a natural space </w:t>
      </w:r>
      <w:r w:rsidR="00314244">
        <w:rPr>
          <w:shd w:val="clear" w:color="auto" w:fill="FFFFFF"/>
        </w:rPr>
        <w:t xml:space="preserve">NDVI </w:t>
      </w:r>
      <w:r w:rsidR="00314244">
        <w:t xml:space="preserve">that was 87% greater than its </w:t>
      </w:r>
      <w:ins w:id="14" w:author="Anenberg, Susan Casper" w:date="2023-09-14T08:58:00Z">
        <w:r w:rsidR="004F4A49">
          <w:t xml:space="preserve">greenspace-only </w:t>
        </w:r>
      </w:ins>
      <w:r w:rsidR="00314244">
        <w:t>NDVI value. Dakar, Senegal and Dubai, United Arab Emirates also gained substantial natural space with the inclusion of water, with</w:t>
      </w:r>
      <w:r w:rsidR="0015572E">
        <w:t xml:space="preserve"> natural space</w:t>
      </w:r>
      <w:r w:rsidR="00314244">
        <w:t xml:space="preserve"> </w:t>
      </w:r>
      <w:r w:rsidR="00314244">
        <w:rPr>
          <w:shd w:val="clear" w:color="auto" w:fill="FFFFFF"/>
        </w:rPr>
        <w:t xml:space="preserve">NDVI </w:t>
      </w:r>
      <w:r w:rsidR="00314244">
        <w:t xml:space="preserve">values increasing by over </w:t>
      </w:r>
      <w:r w:rsidR="0015572E">
        <w:t>4</w:t>
      </w:r>
      <w:r w:rsidR="00314244">
        <w:t xml:space="preserve">0%. Despite this overall trend, there were </w:t>
      </w:r>
      <w:r w:rsidR="00A96E7A">
        <w:t>six</w:t>
      </w:r>
      <w:r w:rsidR="00314244">
        <w:t xml:space="preserve"> </w:t>
      </w:r>
      <w:r w:rsidR="00A96E7A">
        <w:t xml:space="preserve">C40 </w:t>
      </w:r>
      <w:r w:rsidR="00314244">
        <w:t xml:space="preserve">cities </w:t>
      </w:r>
      <w:r w:rsidR="00A96E7A">
        <w:t xml:space="preserve">whose NDVI value increased by less than 0.1% when blue space was </w:t>
      </w:r>
      <w:r w:rsidR="004374C9">
        <w:t>considered</w:t>
      </w:r>
      <w:r w:rsidR="00A96E7A">
        <w:t xml:space="preserve">: Addis Ababa, Ethiopia, Quito, </w:t>
      </w:r>
      <w:r w:rsidR="00502B85">
        <w:t>Ecuador</w:t>
      </w:r>
      <w:r w:rsidR="00A96E7A">
        <w:t xml:space="preserve">, Amman, Jordan, Tshwane, South Africa, Guadalajara, Mexico, and Nairobi, Kenya </w:t>
      </w:r>
      <w:r w:rsidR="00314244">
        <w:t xml:space="preserve">(Appendix A). </w:t>
      </w:r>
    </w:p>
    <w:p w14:paraId="205D9C0A" w14:textId="66A96AD2" w:rsidR="00D740CC" w:rsidRDefault="00314244" w:rsidP="00343AFC">
      <w:pPr>
        <w:ind w:firstLine="720"/>
        <w:rPr>
          <w:shd w:val="clear" w:color="auto" w:fill="FFFFFF"/>
        </w:rPr>
      </w:pPr>
      <w:r>
        <w:rPr>
          <w:shd w:val="clear" w:color="auto" w:fill="FFFFFF"/>
        </w:rPr>
        <w:t xml:space="preserve"> </w:t>
      </w:r>
    </w:p>
    <w:p w14:paraId="612B8BA9" w14:textId="3C8EF30A" w:rsidR="00BC6F0B" w:rsidRDefault="007467EE" w:rsidP="00BC6F0B">
      <w:pPr>
        <w:ind w:firstLine="720"/>
      </w:pPr>
      <w:r>
        <w:t>T</w:t>
      </w:r>
      <w:commentRangeStart w:id="15"/>
      <w:r>
        <w:t>he city</w:t>
      </w:r>
      <w:r w:rsidR="00E95C63">
        <w:t xml:space="preserve"> </w:t>
      </w:r>
      <w:r>
        <w:t xml:space="preserve">mean </w:t>
      </w:r>
      <w:commentRangeStart w:id="16"/>
      <w:r>
        <w:t xml:space="preserve">percent </w:t>
      </w:r>
      <w:commentRangeEnd w:id="16"/>
      <w:r w:rsidR="004F4A49">
        <w:rPr>
          <w:rStyle w:val="CommentReference"/>
        </w:rPr>
        <w:commentReference w:id="16"/>
      </w:r>
      <w:r>
        <w:t xml:space="preserve">of green urban area </w:t>
      </w:r>
      <w:r w:rsidR="00ED5635">
        <w:t>was lower than</w:t>
      </w:r>
      <w:r>
        <w:t xml:space="preserve"> NDVI,</w:t>
      </w:r>
      <w:commentRangeEnd w:id="15"/>
      <w:r w:rsidR="004F4A49">
        <w:rPr>
          <w:rStyle w:val="CommentReference"/>
        </w:rPr>
        <w:commentReference w:id="15"/>
      </w:r>
      <w:r>
        <w:t xml:space="preserve"> with an overall average of 0.4</w:t>
      </w:r>
      <w:r w:rsidR="00ED5635">
        <w:t>27</w:t>
      </w:r>
      <w:r>
        <w:t>.</w:t>
      </w:r>
      <w:r w:rsidR="00ED5635">
        <w:t xml:space="preserve"> M</w:t>
      </w:r>
      <w:r>
        <w:t>easuring greenspace this way resulted in more extreme values, ranging from a city-mean of 0.03</w:t>
      </w:r>
      <w:r w:rsidR="00ED5635">
        <w:t>1</w:t>
      </w:r>
      <w:r>
        <w:t xml:space="preserve"> in Lima, Peru to 0.</w:t>
      </w:r>
      <w:r w:rsidR="00ED5635">
        <w:t>806</w:t>
      </w:r>
      <w:r>
        <w:t xml:space="preserve"> in Dhaka, Bangladesh. </w:t>
      </w:r>
      <w:r w:rsidR="00E0473A">
        <w:t xml:space="preserve">Despite averaging the 10m native pixels to the 100m resolution in this dataset, the distribution of pixel values remained highly </w:t>
      </w:r>
      <w:r w:rsidR="00E0473A">
        <w:t xml:space="preserve">clustered near 0 and 1 (Supplemental Data, Fig. 2). </w:t>
      </w:r>
      <w:r w:rsidR="0018074D">
        <w:t xml:space="preserve">While the city </w:t>
      </w:r>
      <w:proofErr w:type="gramStart"/>
      <w:r w:rsidR="0018074D">
        <w:t>mean</w:t>
      </w:r>
      <w:proofErr w:type="gramEnd"/>
      <w:r w:rsidR="0018074D">
        <w:t xml:space="preserve"> green area tended to be lower than NDVI, the relative order of greenness</w:t>
      </w:r>
      <w:r w:rsidR="00D07EFB">
        <w:t xml:space="preserve"> between cities</w:t>
      </w:r>
      <w:r w:rsidR="0018074D">
        <w:t xml:space="preserve"> remained </w:t>
      </w:r>
      <w:r w:rsidR="00222397">
        <w:t>fairly</w:t>
      </w:r>
      <w:r w:rsidR="0018074D">
        <w:t xml:space="preserve"> consistent (Fig. 2 and Supplemental Data Fig. 2).</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 xml:space="preserve">of green or blue urban area to 0.464 (range: 0.068-0.816). </w:t>
      </w:r>
      <w:r w:rsidR="00813C9B">
        <w:t>Including water had more dramatic effects</w:t>
      </w:r>
      <w:r w:rsidR="00D07EFB">
        <w:t xml:space="preserve"> on the proportion of green urban area</w:t>
      </w:r>
      <w:r w:rsidR="00813C9B">
        <w:t xml:space="preserve"> than NDVI. The addition of blue space increased this metric by almost 300% in Dubai, United Arab Emirates, nearly tripled the natural space value 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430991CF" w:rsidR="00E0473A" w:rsidRDefault="00727CF5" w:rsidP="00BC6F0B">
      <w:pPr>
        <w:ind w:firstLine="720"/>
      </w:pPr>
      <w:r>
        <w:rPr>
          <w:noProof/>
        </w:rPr>
        <w:lastRenderedPageBreak/>
        <w:drawing>
          <wp:anchor distT="0" distB="0" distL="114300" distR="114300" simplePos="0" relativeHeight="251672576" behindDoc="1" locked="0" layoutInCell="1" allowOverlap="1" wp14:anchorId="7D6A5B4C" wp14:editId="67B360B7">
            <wp:simplePos x="0" y="0"/>
            <wp:positionH relativeFrom="column">
              <wp:posOffset>0</wp:posOffset>
            </wp:positionH>
            <wp:positionV relativeFrom="paragraph">
              <wp:posOffset>0</wp:posOffset>
            </wp:positionV>
            <wp:extent cx="5943600" cy="3199765"/>
            <wp:effectExtent l="0" t="0" r="0" b="635"/>
            <wp:wrapTight wrapText="bothSides">
              <wp:wrapPolygon edited="0">
                <wp:start x="0" y="0"/>
                <wp:lineTo x="0" y="21519"/>
                <wp:lineTo x="21554" y="21519"/>
                <wp:lineTo x="21554" y="0"/>
                <wp:lineTo x="0" y="0"/>
              </wp:wrapPolygon>
            </wp:wrapTight>
            <wp:docPr id="132393146" name="Picture 8"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146" name="Picture 8" descr="A group of colored dot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14:sizeRelH relativeFrom="page">
              <wp14:pctWidth>0</wp14:pctWidth>
            </wp14:sizeRelH>
            <wp14:sizeRelV relativeFrom="page">
              <wp14:pctHeight>0</wp14:pctHeight>
            </wp14:sizeRelV>
          </wp:anchor>
        </w:drawing>
      </w:r>
    </w:p>
    <w:p w14:paraId="78F2BFDD" w14:textId="7BCAF184" w:rsidR="00343AFC" w:rsidRDefault="00343AFC" w:rsidP="00343AFC">
      <w:pPr>
        <w:pStyle w:val="figures"/>
        <w:rPr>
          <w:b w:val="0"/>
          <w:bCs w:val="0"/>
        </w:rPr>
      </w:pPr>
      <w:r w:rsidRPr="00305F42">
        <w:t xml:space="preserve">Figure </w:t>
      </w:r>
      <w:r>
        <w:t>3</w:t>
      </w:r>
      <w:r w:rsidRPr="00305F42">
        <w:t xml:space="preserve">. </w:t>
      </w:r>
      <w:commentRangeStart w:id="17"/>
      <w:r w:rsidRPr="00305F42">
        <w:rPr>
          <w:b w:val="0"/>
          <w:bCs w:val="0"/>
        </w:rPr>
        <w:t xml:space="preserve">C40 Quality Total Cover and Equitable Spatial Distribution </w:t>
      </w:r>
      <w:r>
        <w:rPr>
          <w:b w:val="0"/>
          <w:bCs w:val="0"/>
        </w:rPr>
        <w:t>s</w:t>
      </w:r>
      <w:r w:rsidRPr="00305F42">
        <w:rPr>
          <w:b w:val="0"/>
          <w:bCs w:val="0"/>
        </w:rPr>
        <w:t xml:space="preserve">tatus </w:t>
      </w:r>
      <w:commentRangeEnd w:id="17"/>
      <w:r w:rsidR="00D07EFB">
        <w:rPr>
          <w:rStyle w:val="CommentReference"/>
          <w:b w:val="0"/>
          <w:bCs w:val="0"/>
          <w:i w:val="0"/>
          <w:iCs w:val="0"/>
          <w:color w:val="auto"/>
          <w:shd w:val="clear" w:color="auto" w:fill="auto"/>
        </w:rPr>
        <w:commentReference w:id="17"/>
      </w:r>
      <w:r w:rsidRPr="00305F42">
        <w:rPr>
          <w:b w:val="0"/>
          <w:bCs w:val="0"/>
        </w:rPr>
        <w:t xml:space="preserve">by </w:t>
      </w:r>
      <w:r>
        <w:rPr>
          <w:b w:val="0"/>
          <w:bCs w:val="0"/>
        </w:rPr>
        <w:t>r</w:t>
      </w:r>
      <w:r w:rsidRPr="00305F42">
        <w:rPr>
          <w:b w:val="0"/>
          <w:bCs w:val="0"/>
        </w:rPr>
        <w:t>egio</w:t>
      </w:r>
      <w:r w:rsidRPr="007418A9">
        <w:rPr>
          <w:b w:val="0"/>
          <w:bCs w:val="0"/>
        </w:rPr>
        <w:t>n</w:t>
      </w:r>
      <w:r>
        <w:rPr>
          <w:b w:val="0"/>
          <w:bCs w:val="0"/>
        </w:rPr>
        <w:t xml:space="preserve"> in 2020</w:t>
      </w:r>
      <w:r w:rsidRPr="007418A9">
        <w:rPr>
          <w:b w:val="0"/>
          <w:bCs w:val="0"/>
        </w:rPr>
        <w:t>.</w:t>
      </w:r>
      <w:r>
        <w:rPr>
          <w:b w:val="0"/>
          <w:bCs w:val="0"/>
        </w:rPr>
        <w:t xml:space="preserve"> Each of the scatter points represents a city within that region. The light and dark green vertical lines in Panel A mark the Quality Total Cover goal range (30-40%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1061DD6F" w:rsidR="0079549B" w:rsidRDefault="00343AFC" w:rsidP="001028EE">
      <w:pPr>
        <w:ind w:firstLine="720"/>
      </w:pPr>
      <w:r w:rsidRPr="007A4FC8">
        <w:rPr>
          <w:b/>
          <w:bCs/>
        </w:rPr>
        <w:t xml:space="preserve">4.2. Performance on </w:t>
      </w:r>
      <w:r>
        <w:rPr>
          <w:b/>
          <w:bCs/>
        </w:rPr>
        <w:t xml:space="preserve">UND </w:t>
      </w:r>
      <w:r w:rsidRPr="007A4FC8">
        <w:rPr>
          <w:b/>
          <w:bCs/>
        </w:rPr>
        <w:t>targets.</w:t>
      </w:r>
      <w:r>
        <w:t xml:space="preserve"> Many C40 cities already </w:t>
      </w:r>
      <w:r w:rsidR="006D65F9">
        <w:t>meet the standard</w:t>
      </w:r>
      <w:r>
        <w:t xml:space="preserve"> of one or both UND </w:t>
      </w:r>
      <w:r w:rsidRPr="00744D69">
        <w:t xml:space="preserve">targets (Fig. </w:t>
      </w:r>
      <w:r>
        <w:t>3</w:t>
      </w:r>
      <w:r w:rsidRPr="00744D69">
        <w:t xml:space="preserve">). </w:t>
      </w:r>
      <w:r w:rsidR="006D65F9">
        <w:t>Seventy-seven</w:t>
      </w:r>
      <w:r>
        <w:t xml:space="preserve"> </w:t>
      </w:r>
      <w:r w:rsidR="006D65F9">
        <w:t>(</w:t>
      </w:r>
      <w:r>
        <w:t>80%</w:t>
      </w:r>
      <w:r w:rsidR="006D65F9">
        <w:t>)</w:t>
      </w:r>
      <w:r>
        <w:t xml:space="preserve"> of cities meet the lower end of the Quality Total Cover target, with at least 30% of their urban area designated as greenspace. </w:t>
      </w:r>
      <w:r w:rsidR="0079549B">
        <w:t xml:space="preserve">At least 60% of 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t xml:space="preserve">40% or more greenspace. </w:t>
      </w:r>
      <w:r w:rsidR="00D04C1F">
        <w:t>Despite these regional trends, there was substantial intra-regional variation in performance on the Quality Total Cover target.</w:t>
      </w:r>
    </w:p>
    <w:p w14:paraId="47AE4BEE" w14:textId="77777777" w:rsidR="006D65F9" w:rsidRDefault="006D65F9" w:rsidP="00C63C38"/>
    <w:p w14:paraId="1EB9B437" w14:textId="1DB2DF54"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 Karachi, Pakistan, and Dubai, United Arab Emirates. In contrast, there are 18 C40 cities, representing four of the seven regions, where over 90% of the population has nearby natural space.</w:t>
      </w:r>
      <w:ins w:id="18" w:author="Anenberg, Susan Casper" w:date="2023-09-14T09:02:00Z">
        <w:r w:rsidR="00D07EFB">
          <w:t xml:space="preserve"> </w:t>
        </w:r>
      </w:ins>
      <w:r>
        <w:t xml:space="preserve">All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607AFB6F" w:rsidR="00A218B5" w:rsidRDefault="00A218B5" w:rsidP="003C562A">
      <w:pPr>
        <w:ind w:firstLine="720"/>
        <w:rPr>
          <w:shd w:val="clear" w:color="auto" w:fill="FFFFFF"/>
        </w:rPr>
      </w:pPr>
      <w:r>
        <w:rPr>
          <w:noProof/>
          <w:shd w:val="clear" w:color="auto" w:fill="FFFFFF"/>
        </w:rPr>
        <w:lastRenderedPageBreak/>
        <w:drawing>
          <wp:anchor distT="0" distB="0" distL="114300" distR="114300" simplePos="0" relativeHeight="251674624" behindDoc="1" locked="0" layoutInCell="1" allowOverlap="1" wp14:anchorId="717CB8C5" wp14:editId="6CE7D4B4">
            <wp:simplePos x="0" y="0"/>
            <wp:positionH relativeFrom="column">
              <wp:posOffset>-863600</wp:posOffset>
            </wp:positionH>
            <wp:positionV relativeFrom="paragraph">
              <wp:posOffset>2541270</wp:posOffset>
            </wp:positionV>
            <wp:extent cx="7691120" cy="4544695"/>
            <wp:effectExtent l="0" t="0" r="5080" b="1905"/>
            <wp:wrapTight wrapText="bothSides">
              <wp:wrapPolygon edited="0">
                <wp:start x="0" y="0"/>
                <wp:lineTo x="0" y="21549"/>
                <wp:lineTo x="21579" y="21549"/>
                <wp:lineTo x="21579" y="0"/>
                <wp:lineTo x="0" y="0"/>
              </wp:wrapPolygon>
            </wp:wrapTight>
            <wp:docPr id="1052234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4058" name="Picture 10522340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91120" cy="4544695"/>
                    </a:xfrm>
                    <a:prstGeom prst="rect">
                      <a:avLst/>
                    </a:prstGeom>
                  </pic:spPr>
                </pic:pic>
              </a:graphicData>
            </a:graphic>
            <wp14:sizeRelH relativeFrom="page">
              <wp14:pctWidth>0</wp14:pctWidth>
            </wp14:sizeRelH>
            <wp14:sizeRelV relativeFrom="page">
              <wp14:pctHeight>0</wp14:pctHeight>
            </wp14:sizeRelV>
          </wp:anchor>
        </w:drawing>
      </w:r>
      <w:r w:rsidR="00343AFC" w:rsidRPr="007A4FC8">
        <w:rPr>
          <w:b/>
          <w:bCs/>
        </w:rPr>
        <w:t xml:space="preserve">4.3. </w:t>
      </w:r>
      <w:r w:rsidR="00A72003">
        <w:rPr>
          <w:b/>
          <w:bCs/>
        </w:rPr>
        <w:t>Converting UND</w:t>
      </w:r>
      <w:r w:rsidR="00343AFC" w:rsidRPr="007A4FC8">
        <w:rPr>
          <w:b/>
          <w:bCs/>
        </w:rPr>
        <w:t xml:space="preserve"> targets to </w:t>
      </w:r>
      <w:r w:rsidR="00A72003">
        <w:rPr>
          <w:b/>
          <w:bCs/>
        </w:rPr>
        <w:t xml:space="preserve">the </w:t>
      </w:r>
      <w:r w:rsidR="00343AFC" w:rsidRPr="007A4FC8">
        <w:rPr>
          <w:b/>
          <w:bCs/>
        </w:rPr>
        <w:t xml:space="preserve">NDVI </w:t>
      </w:r>
      <w:r w:rsidR="00A72003">
        <w:rPr>
          <w:b/>
          <w:bCs/>
        </w:rPr>
        <w:t>scale</w:t>
      </w:r>
      <w:r w:rsidR="00343AFC" w:rsidRPr="007A4FC8">
        <w:rPr>
          <w:b/>
          <w:bCs/>
        </w:rPr>
        <w:t>.</w:t>
      </w:r>
      <w:r w:rsidR="00343AFC">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sidR="00343AFC">
        <w:rPr>
          <w:shd w:val="clear" w:color="auto" w:fill="FFFFFF"/>
        </w:rPr>
        <w:t>8</w:t>
      </w:r>
      <w:r w:rsidR="00B37A0F">
        <w:rPr>
          <w:shd w:val="clear" w:color="auto" w:fill="FFFFFF"/>
        </w:rPr>
        <w:t>3</w:t>
      </w:r>
      <w:r w:rsidR="00343AFC">
        <w:rPr>
          <w:shd w:val="clear" w:color="auto" w:fill="FFFFFF"/>
        </w:rPr>
        <w:t>% of the variance in NDVI, ranging from 5</w:t>
      </w:r>
      <w:r w:rsidR="00B37A0F">
        <w:rPr>
          <w:shd w:val="clear" w:color="auto" w:fill="FFFFFF"/>
        </w:rPr>
        <w:t>7</w:t>
      </w:r>
      <w:r w:rsidR="00343AFC">
        <w:rPr>
          <w:shd w:val="clear" w:color="auto" w:fill="FFFFFF"/>
        </w:rPr>
        <w:t xml:space="preserve"> to 9</w:t>
      </w:r>
      <w:r w:rsidR="00B37A0F">
        <w:rPr>
          <w:shd w:val="clear" w:color="auto" w:fill="FFFFFF"/>
        </w:rPr>
        <w:t>4</w:t>
      </w:r>
      <w:r w:rsidR="00343AFC">
        <w:rPr>
          <w:shd w:val="clear" w:color="auto" w:fill="FFFFFF"/>
        </w:rPr>
        <w:t xml:space="preserve">% for a given city. The root </w:t>
      </w:r>
      <w:proofErr w:type="gramStart"/>
      <w:r w:rsidR="00343AFC">
        <w:rPr>
          <w:shd w:val="clear" w:color="auto" w:fill="FFFFFF"/>
        </w:rPr>
        <w:t>mean</w:t>
      </w:r>
      <w:proofErr w:type="gramEnd"/>
      <w:r w:rsidR="00343AFC">
        <w:rPr>
          <w:shd w:val="clear" w:color="auto" w:fill="FFFFFF"/>
        </w:rPr>
        <w:t xml:space="preserve"> square error (</w:t>
      </w:r>
      <w:proofErr w:type="spellStart"/>
      <w:r w:rsidR="00343AFC">
        <w:rPr>
          <w:shd w:val="clear" w:color="auto" w:fill="FFFFFF"/>
        </w:rPr>
        <w:t>rmse</w:t>
      </w:r>
      <w:proofErr w:type="spellEnd"/>
      <w:r w:rsidR="00343AFC">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sidR="00343AFC">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p>
    <w:p w14:paraId="640CFF5D" w14:textId="379DE655" w:rsidR="00696709" w:rsidRDefault="00343AFC" w:rsidP="00343AFC">
      <w:pPr>
        <w:pStyle w:val="figures"/>
        <w:rPr>
          <w:b w:val="0"/>
          <w:bCs w:val="0"/>
        </w:rPr>
      </w:pPr>
      <w:r>
        <w:t>F</w:t>
      </w:r>
      <w:r w:rsidRPr="00305F42">
        <w:t xml:space="preserve">igure </w:t>
      </w:r>
      <w:r>
        <w:t>4</w:t>
      </w:r>
      <w:r w:rsidRPr="00305F42">
        <w:t>.</w:t>
      </w:r>
      <w:r w:rsidRPr="00305F42">
        <w:rPr>
          <w:b w:val="0"/>
          <w:bCs w:val="0"/>
        </w:rPr>
        <w:t xml:space="preserve"> Quality Total Cover</w:t>
      </w:r>
      <w:r w:rsidR="00564BB1">
        <w:rPr>
          <w:b w:val="0"/>
          <w:bCs w:val="0"/>
        </w:rPr>
        <w:t xml:space="preserve"> Model fit statistics and results.</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fit statistics by region. </w:t>
      </w:r>
      <w:r>
        <w:rPr>
          <w:b w:val="0"/>
          <w:bCs w:val="0"/>
        </w:rPr>
        <w:t>Panel A shows the adjusted R</w:t>
      </w:r>
      <w:r>
        <w:rPr>
          <w:b w:val="0"/>
          <w:bCs w:val="0"/>
          <w:vertAlign w:val="superscript"/>
        </w:rPr>
        <w:t>2</w:t>
      </w:r>
      <w:r>
        <w:rPr>
          <w:b w:val="0"/>
          <w:bCs w:val="0"/>
        </w:rPr>
        <w:t xml:space="preserve"> </w:t>
      </w:r>
      <w:r w:rsidR="00C628F4">
        <w:rPr>
          <w:b w:val="0"/>
          <w:bCs w:val="0"/>
        </w:rPr>
        <w:t xml:space="preserve">value while </w:t>
      </w:r>
      <w:r>
        <w:rPr>
          <w:b w:val="0"/>
          <w:bCs w:val="0"/>
        </w:rPr>
        <w:t xml:space="preserve">Panel B </w:t>
      </w:r>
      <w:r w:rsidR="00C628F4">
        <w:rPr>
          <w:b w:val="0"/>
          <w:bCs w:val="0"/>
        </w:rPr>
        <w:t xml:space="preserve">shows </w:t>
      </w:r>
      <w:r>
        <w:rPr>
          <w:b w:val="0"/>
          <w:bCs w:val="0"/>
        </w:rPr>
        <w:t>the root mean square error (</w:t>
      </w:r>
      <w:proofErr w:type="spellStart"/>
      <w:r>
        <w:rPr>
          <w:b w:val="0"/>
          <w:bCs w:val="0"/>
        </w:rPr>
        <w:t>rmse</w:t>
      </w:r>
      <w:proofErr w:type="spellEnd"/>
      <w:r>
        <w:rPr>
          <w:b w:val="0"/>
          <w:bCs w:val="0"/>
        </w:rPr>
        <w:t xml:space="preserve">). </w:t>
      </w:r>
      <w:r w:rsidR="00564BB1">
        <w:rPr>
          <w:b w:val="0"/>
          <w:bCs w:val="0"/>
        </w:rPr>
        <w:t>Panel C shows the predicted NDVI value where the proportion of green area is 0.3.</w:t>
      </w:r>
      <w:r w:rsidR="005F3F1C">
        <w:rPr>
          <w:b w:val="0"/>
          <w:bCs w:val="0"/>
        </w:rPr>
        <w:t xml:space="preserve"> </w:t>
      </w:r>
    </w:p>
    <w:p w14:paraId="7A9CFF34" w14:textId="71C32E6B" w:rsidR="00343AFC" w:rsidRDefault="00696709" w:rsidP="00A218B5">
      <w:pPr>
        <w:ind w:firstLine="720"/>
        <w:rPr>
          <w:shd w:val="clear" w:color="auto" w:fill="FFFFFF"/>
        </w:rPr>
      </w:pPr>
      <w:r>
        <w:rPr>
          <w:shd w:val="clear" w:color="auto" w:fill="FFFFFF"/>
        </w:rPr>
        <w:lastRenderedPageBreak/>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100%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90 and 100% green area can be found in the </w:t>
      </w:r>
      <w:r w:rsidR="004B51B3">
        <w:rPr>
          <w:shd w:val="clear" w:color="auto" w:fill="FFFFFF"/>
        </w:rPr>
        <w:t>Supplemental</w:t>
      </w:r>
      <w:r>
        <w:rPr>
          <w:shd w:val="clear" w:color="auto" w:fill="FFFFFF"/>
        </w:rPr>
        <w:t xml:space="preserve"> Material (Fig. 20-1).</w:t>
      </w:r>
    </w:p>
    <w:p w14:paraId="35C2E236" w14:textId="24EEFDAE" w:rsidR="00343AFC" w:rsidRDefault="00A218B5" w:rsidP="00A218B5">
      <w:pPr>
        <w:ind w:firstLine="720"/>
        <w:rPr>
          <w:shd w:val="clear" w:color="auto" w:fill="FFFFFF"/>
        </w:rPr>
      </w:pPr>
      <w:r>
        <w:rPr>
          <w:b/>
          <w:bCs/>
          <w:noProof/>
        </w:rPr>
        <w:drawing>
          <wp:anchor distT="0" distB="0" distL="114300" distR="114300" simplePos="0" relativeHeight="251676672" behindDoc="1" locked="0" layoutInCell="1" allowOverlap="1" wp14:anchorId="09A9A6C2" wp14:editId="26AE37F7">
            <wp:simplePos x="0" y="0"/>
            <wp:positionH relativeFrom="column">
              <wp:posOffset>-914400</wp:posOffset>
            </wp:positionH>
            <wp:positionV relativeFrom="paragraph">
              <wp:posOffset>213360</wp:posOffset>
            </wp:positionV>
            <wp:extent cx="7734300" cy="4786630"/>
            <wp:effectExtent l="0" t="0" r="0" b="1270"/>
            <wp:wrapTight wrapText="bothSides">
              <wp:wrapPolygon edited="0">
                <wp:start x="0" y="0"/>
                <wp:lineTo x="0" y="21548"/>
                <wp:lineTo x="21565" y="21548"/>
                <wp:lineTo x="21565" y="0"/>
                <wp:lineTo x="0" y="0"/>
              </wp:wrapPolygon>
            </wp:wrapTight>
            <wp:docPr id="1574109201" name="Picture 16"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09201" name="Picture 16" descr="A map of the world with different colored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34300" cy="4786630"/>
                    </a:xfrm>
                    <a:prstGeom prst="rect">
                      <a:avLst/>
                    </a:prstGeom>
                  </pic:spPr>
                </pic:pic>
              </a:graphicData>
            </a:graphic>
            <wp14:sizeRelH relativeFrom="page">
              <wp14:pctWidth>0</wp14:pctWidth>
            </wp14:sizeRelH>
            <wp14:sizeRelV relativeFrom="page">
              <wp14:pctHeight>0</wp14:pctHeight>
            </wp14:sizeRelV>
          </wp:anchor>
        </w:drawing>
      </w:r>
    </w:p>
    <w:p w14:paraId="106D004C" w14:textId="77777777" w:rsidR="00343AFC" w:rsidRDefault="00343AFC" w:rsidP="00343AFC">
      <w:pPr>
        <w:ind w:firstLine="720"/>
        <w:rPr>
          <w:shd w:val="clear" w:color="auto" w:fill="FFFFFF"/>
        </w:rPr>
      </w:pPr>
    </w:p>
    <w:p w14:paraId="4E803D74" w14:textId="6AA7081C"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Pr>
          <w:b w:val="0"/>
          <w:bCs w:val="0"/>
        </w:rPr>
        <w:t>Equitable Spatial Distribution</w:t>
      </w:r>
      <w:r w:rsidRPr="00305F42">
        <w:rPr>
          <w:b w:val="0"/>
          <w:bCs w:val="0"/>
        </w:rPr>
        <w:t xml:space="preserve"> </w:t>
      </w:r>
      <w:r>
        <w:rPr>
          <w:b w:val="0"/>
          <w:bCs w:val="0"/>
        </w:rPr>
        <w:t>model fit statistics</w:t>
      </w:r>
      <w:r w:rsidR="008B4FCD">
        <w:rPr>
          <w:b w:val="0"/>
          <w:bCs w:val="0"/>
        </w:rPr>
        <w:t xml:space="preserve"> and results</w:t>
      </w:r>
      <w:r>
        <w:rPr>
          <w:b w:val="0"/>
          <w:bCs w:val="0"/>
        </w:rPr>
        <w:t xml:space="preserve">. </w:t>
      </w:r>
      <w:r w:rsidR="008B4FCD">
        <w:rPr>
          <w:b w:val="0"/>
          <w:bCs w:val="0"/>
        </w:rP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70% of the area, and thus population, has </w:t>
      </w:r>
      <w:r w:rsidR="008B4FCD">
        <w:rPr>
          <w:b w:val="0"/>
          <w:bCs w:val="0"/>
        </w:rPr>
        <w:lastRenderedPageBreak/>
        <w:t>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6A42F49D" w:rsidR="00A218B5" w:rsidRPr="00F9031B" w:rsidRDefault="00A218B5" w:rsidP="00A218B5">
      <w:pPr>
        <w:ind w:firstLine="720"/>
      </w:pPr>
      <w:r>
        <w:rPr>
          <w:shd w:val="clear" w:color="auto" w:fill="FFFFFF"/>
        </w:rPr>
        <w:t xml:space="preserve">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 </w:t>
      </w:r>
      <w:commentRangeStart w:id="19"/>
      <w:r>
        <w:rPr>
          <w:shd w:val="clear" w:color="auto" w:fill="FFFFFF"/>
        </w:rPr>
        <w:t>These models did not fit as well as our Quality Total Cover regressions</w:t>
      </w:r>
      <w:commentRangeEnd w:id="19"/>
      <w:r w:rsidR="007533F5">
        <w:rPr>
          <w:rStyle w:val="CommentReference"/>
        </w:rPr>
        <w:commentReference w:id="19"/>
      </w:r>
      <w:r>
        <w:rPr>
          <w:shd w:val="clear" w:color="auto" w:fill="FFFFFF"/>
        </w:rPr>
        <w:t>, with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70% 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90%. </w:t>
      </w:r>
    </w:p>
    <w:p w14:paraId="2E79623D" w14:textId="77777777" w:rsidR="00343AFC" w:rsidRDefault="00343AFC" w:rsidP="00571AD9">
      <w:pPr>
        <w:rPr>
          <w:shd w:val="clear" w:color="auto" w:fill="FFFFFF"/>
        </w:rPr>
      </w:pPr>
    </w:p>
    <w:p w14:paraId="01BA8B44" w14:textId="77777777" w:rsidR="00343AFC" w:rsidRPr="00DD249B" w:rsidRDefault="00343AFC" w:rsidP="00343AFC">
      <w:pPr>
        <w:ind w:firstLine="360"/>
        <w:rPr>
          <w:color w:val="000000" w:themeColor="text1"/>
        </w:rPr>
      </w:pPr>
      <w:commentRangeStart w:id="20"/>
      <w:commentRangeStart w:id="21"/>
      <w:r>
        <w:rPr>
          <w:b/>
          <w:bCs/>
          <w:color w:val="000000" w:themeColor="text1"/>
        </w:rPr>
        <w:t xml:space="preserve">4.4 Sensitivity analysis using C40-defined urban extents. </w:t>
      </w:r>
      <w:r w:rsidRPr="00DD249B">
        <w:rPr>
          <w:color w:val="000000" w:themeColor="text1"/>
        </w:rPr>
        <w:t xml:space="preserve">The results of our sensitivity analysis using C40 self-defined shapefiles were similar to those presented above using the urban boundaries as defined by the </w:t>
      </w:r>
      <w:r>
        <w:rPr>
          <w:color w:val="000000" w:themeColor="text1"/>
        </w:rPr>
        <w:t xml:space="preserve">GHS-UCDB. </w:t>
      </w:r>
      <w:r w:rsidRPr="00DD249B">
        <w:rPr>
          <w:color w:val="000000" w:themeColor="text1"/>
        </w:rPr>
        <w:t xml:space="preserve">The </w:t>
      </w:r>
      <w:r>
        <w:rPr>
          <w:color w:val="000000" w:themeColor="text1"/>
        </w:rPr>
        <w:t xml:space="preserve">average </w:t>
      </w:r>
      <w:r w:rsidRPr="00DD249B">
        <w:rPr>
          <w:color w:val="000000" w:themeColor="text1"/>
        </w:rPr>
        <w:t>extent of natural space was higher, and the</w:t>
      </w:r>
      <w:r>
        <w:rPr>
          <w:color w:val="000000" w:themeColor="text1"/>
        </w:rPr>
        <w:t xml:space="preserve"> range of</w:t>
      </w:r>
      <w:r w:rsidRPr="00DD249B">
        <w:rPr>
          <w:color w:val="000000" w:themeColor="text1"/>
        </w:rPr>
        <w:t xml:space="preserve"> city</w:t>
      </w:r>
      <w:r>
        <w:rPr>
          <w:color w:val="000000" w:themeColor="text1"/>
        </w:rPr>
        <w:t>-wide</w:t>
      </w:r>
      <w:r w:rsidRPr="00DD249B">
        <w:rPr>
          <w:color w:val="000000" w:themeColor="text1"/>
        </w:rPr>
        <w:t xml:space="preserve"> </w:t>
      </w:r>
      <w:r>
        <w:rPr>
          <w:color w:val="000000" w:themeColor="text1"/>
        </w:rPr>
        <w:t xml:space="preserve">natural space metrics was </w:t>
      </w:r>
      <w:r w:rsidRPr="00DD249B">
        <w:rPr>
          <w:color w:val="000000" w:themeColor="text1"/>
        </w:rPr>
        <w:t>much larger using the C40 city limits</w:t>
      </w:r>
      <w:r>
        <w:rPr>
          <w:color w:val="000000" w:themeColor="text1"/>
        </w:rPr>
        <w:t xml:space="preserve"> </w:t>
      </w:r>
      <w:r w:rsidRPr="00DD249B">
        <w:rPr>
          <w:color w:val="000000" w:themeColor="text1"/>
        </w:rPr>
        <w:t>(Appendix B).</w:t>
      </w:r>
      <w:r>
        <w:rPr>
          <w:color w:val="000000" w:themeColor="text1"/>
        </w:rPr>
        <w:t xml:space="preserve"> The larger variation from using the C40 definitions is likely due to the lack of a standardized boundary methodology, unlike GHS-UCDB. </w:t>
      </w:r>
      <w:r w:rsidRPr="00DD249B">
        <w:rPr>
          <w:color w:val="000000" w:themeColor="text1"/>
        </w:rPr>
        <w:t>Using these definitions, 82 cities met the Quality Total Cover and 43 met the Equitable Spatial Distribution targets.</w:t>
      </w:r>
      <w:r>
        <w:rPr>
          <w:color w:val="000000" w:themeColor="text1"/>
        </w:rPr>
        <w:t xml:space="preserve"> In general, whichever urban definition included more land area had a greater natural space extent across NDVI- and landcover-based measures (Appendix E). The </w:t>
      </w:r>
      <w:r w:rsidRPr="00DD249B">
        <w:rPr>
          <w:color w:val="000000" w:themeColor="text1"/>
        </w:rPr>
        <w:t>estimated NDVI</w:t>
      </w:r>
      <w:r>
        <w:rPr>
          <w:color w:val="000000" w:themeColor="text1"/>
        </w:rPr>
        <w:t xml:space="preserve"> and </w:t>
      </w:r>
      <w:r>
        <w:rPr>
          <w:shd w:val="clear" w:color="auto" w:fill="FFFFFF"/>
        </w:rPr>
        <w:t>NDVI plus water</w:t>
      </w:r>
      <w:r w:rsidDel="004E7277">
        <w:rPr>
          <w:color w:val="000000" w:themeColor="text1"/>
        </w:rPr>
        <w:t xml:space="preserve"> </w:t>
      </w:r>
      <w:r w:rsidRPr="00DD249B">
        <w:rPr>
          <w:color w:val="000000" w:themeColor="text1"/>
        </w:rPr>
        <w:t>equivalent values were</w:t>
      </w:r>
      <w:r>
        <w:rPr>
          <w:color w:val="000000" w:themeColor="text1"/>
        </w:rPr>
        <w:t xml:space="preserve"> much closer than the estimates of natural space itself (Appendix B). </w:t>
      </w:r>
      <w:commentRangeEnd w:id="20"/>
      <w:r w:rsidR="00501D79">
        <w:rPr>
          <w:rStyle w:val="CommentReference"/>
        </w:rPr>
        <w:commentReference w:id="20"/>
      </w:r>
      <w:commentRangeEnd w:id="21"/>
      <w:r w:rsidR="00501D79">
        <w:rPr>
          <w:rStyle w:val="CommentReference"/>
        </w:rPr>
        <w:commentReference w:id="21"/>
      </w:r>
    </w:p>
    <w:p w14:paraId="6C7D5FA8" w14:textId="77777777" w:rsidR="00343AFC" w:rsidRDefault="00343AFC" w:rsidP="00343AFC">
      <w:pPr>
        <w:ind w:firstLine="720"/>
        <w:rPr>
          <w:shd w:val="clear" w:color="auto" w:fill="FFFFFF"/>
        </w:rPr>
      </w:pPr>
    </w:p>
    <w:p w14:paraId="20CB9377" w14:textId="77777777" w:rsidR="00343AFC" w:rsidRDefault="00343AFC" w:rsidP="00343AFC">
      <w:pPr>
        <w:ind w:firstLine="720"/>
        <w:rPr>
          <w:shd w:val="clear" w:color="auto" w:fill="FFFFFF"/>
        </w:rPr>
      </w:pPr>
    </w:p>
    <w:p w14:paraId="3CE50822" w14:textId="77777777" w:rsidR="00343AFC" w:rsidRDefault="00343AFC" w:rsidP="00343AFC">
      <w:pPr>
        <w:ind w:firstLine="720"/>
        <w:rPr>
          <w:shd w:val="clear" w:color="auto" w:fill="FFFFFF"/>
        </w:rPr>
      </w:pPr>
    </w:p>
    <w:p w14:paraId="3975DA44" w14:textId="2F325FEE" w:rsidR="00343AFC" w:rsidRDefault="00343AFC" w:rsidP="00343AFC">
      <w:pPr>
        <w:ind w:firstLine="720"/>
        <w:rPr>
          <w:shd w:val="clear" w:color="auto" w:fill="FFFFFF"/>
        </w:rPr>
      </w:pP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lastRenderedPageBreak/>
        <w:t>Discussion</w:t>
      </w:r>
    </w:p>
    <w:p w14:paraId="6EAD79F6" w14:textId="30402FEA"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city-specific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77777777"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 xml:space="preserve">Second, there may be forms of nature, that though neither blue nor green, present many of the same benefits as greenspace. For example, desert climates might feature sandy or rocky terrain that can be used for exercise, </w:t>
      </w:r>
      <w:r w:rsidRPr="00C86AD7">
        <w:t xml:space="preserve">provide </w:t>
      </w:r>
      <w:r>
        <w:t>a place to gather with friends and family, and offer natural beauty. A 2022 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090D963E" w:rsidR="007F0608" w:rsidRDefault="007F0608" w:rsidP="00AA6008">
      <w:pPr>
        <w:ind w:firstLine="720"/>
      </w:pPr>
      <w:r>
        <w:t xml:space="preserve">Beyond NDVI as a metric, there are limitations in </w:t>
      </w:r>
      <w:r>
        <w:t xml:space="preserve">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w:t>
      </w:r>
      <w:r>
        <w:t xml:space="preserve">area may not be the best standard, or even feasible. For cities with desert climates, such as Phoenix or Dubai, maintaining 30% green area would require high water usages that could be damaging to the environment and 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 xml:space="preserve">(Mizen et </w:t>
      </w:r>
      <w:r>
        <w:rPr>
          <w:noProof/>
        </w:rPr>
        <w:lastRenderedPageBreak/>
        <w:t>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45B41F4F"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xml:space="preserve">, with a mean difference of .08 and standard deviation of .02). However, our estimates had a strong correlation of 0.96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streetlights and other infrastructure that 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In this paper, we translate C40’s Urban Nature Declaration targets into NDVI terms, providing a path to estimate the health, and subsequent economic, benefits that could be achieved 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77777777" w:rsidR="007F0608" w:rsidRPr="004B283F" w:rsidRDefault="00000000" w:rsidP="007F0608">
      <w:pPr>
        <w:pStyle w:val="Heading1"/>
        <w:numPr>
          <w:ilvl w:val="0"/>
          <w:numId w:val="2"/>
        </w:numPr>
        <w:tabs>
          <w:tab w:val="clear" w:pos="720"/>
        </w:tabs>
        <w:rPr>
          <w:rStyle w:val="Hyperlink"/>
          <w:b w:val="0"/>
          <w:bCs w:val="0"/>
          <w:sz w:val="24"/>
          <w:szCs w:val="24"/>
        </w:rPr>
      </w:pPr>
      <w:hyperlink r:id="rId15" w:anchor="acknowledgments" w:history="1">
        <w:r w:rsidR="007F0608" w:rsidRPr="00D111DB">
          <w:rPr>
            <w:rStyle w:val="Hyperlink"/>
            <w:b w:val="0"/>
            <w:bCs w:val="0"/>
            <w:sz w:val="24"/>
            <w:szCs w:val="24"/>
          </w:rPr>
          <w:t>Acknowledgments and Data Availability Statement</w:t>
        </w:r>
      </w:hyperlink>
    </w:p>
    <w:p w14:paraId="2FF66631" w14:textId="77777777" w:rsidR="007F0608" w:rsidRPr="00575BD9" w:rsidRDefault="007F0608" w:rsidP="007F0608">
      <w:pPr>
        <w:pStyle w:val="NormalWeb"/>
        <w:shd w:val="clear" w:color="auto" w:fill="FFFFFF"/>
        <w:spacing w:before="150" w:after="150"/>
        <w:rPr>
          <w:kern w:val="36"/>
        </w:rPr>
      </w:pPr>
      <w:r w:rsidRPr="008F5DF0">
        <w:rPr>
          <w:i/>
          <w:iCs/>
          <w:color w:val="4472C4" w:themeColor="accent1"/>
        </w:rPr>
        <w:t>The acknowledgments must list:</w:t>
      </w:r>
    </w:p>
    <w:p w14:paraId="1ABB3EF8" w14:textId="77777777" w:rsidR="007F0608" w:rsidRPr="008F5DF0" w:rsidRDefault="007F0608" w:rsidP="007F0608">
      <w:pPr>
        <w:numPr>
          <w:ilvl w:val="0"/>
          <w:numId w:val="8"/>
        </w:numPr>
        <w:shd w:val="clear" w:color="auto" w:fill="FFFFFF"/>
        <w:rPr>
          <w:i/>
          <w:iCs/>
          <w:color w:val="4472C4" w:themeColor="accent1"/>
        </w:rPr>
      </w:pPr>
      <w:r w:rsidRPr="008F5DF0">
        <w:rPr>
          <w:i/>
          <w:iCs/>
          <w:color w:val="4472C4" w:themeColor="accent1"/>
        </w:rPr>
        <w:t>All funding sources related to this work from all authors including any source of direct or in-kind support. List all funding sources including persistent identifiers (e.g. Grant ID, Funder ID) in the GEMS submission form. We use this information to make your paper available to your funders through CHORUS. Funding information must include the funding body and contribution number.</w:t>
      </w:r>
    </w:p>
    <w:p w14:paraId="1C6B696B" w14:textId="77777777" w:rsidR="007F0608" w:rsidRPr="008F5DF0" w:rsidRDefault="007F0608" w:rsidP="007F0608">
      <w:pPr>
        <w:numPr>
          <w:ilvl w:val="0"/>
          <w:numId w:val="8"/>
        </w:numPr>
        <w:shd w:val="clear" w:color="auto" w:fill="FFFFFF"/>
        <w:rPr>
          <w:i/>
          <w:iCs/>
          <w:color w:val="4472C4" w:themeColor="accent1"/>
        </w:rPr>
      </w:pPr>
      <w:r w:rsidRPr="008F5DF0">
        <w:rPr>
          <w:i/>
          <w:iCs/>
          <w:color w:val="4472C4" w:themeColor="accent1"/>
        </w:rPr>
        <w:t>Any real or perceived financial conflicts of interests for any author.</w:t>
      </w:r>
    </w:p>
    <w:p w14:paraId="5FB7DF9F" w14:textId="77777777" w:rsidR="007F0608" w:rsidRPr="008F5DF0" w:rsidRDefault="007F0608" w:rsidP="007F0608">
      <w:pPr>
        <w:numPr>
          <w:ilvl w:val="0"/>
          <w:numId w:val="8"/>
        </w:numPr>
        <w:shd w:val="clear" w:color="auto" w:fill="FFFFFF"/>
        <w:rPr>
          <w:i/>
          <w:iCs/>
          <w:color w:val="4472C4" w:themeColor="accent1"/>
        </w:rPr>
      </w:pPr>
      <w:r w:rsidRPr="008F5DF0">
        <w:rPr>
          <w:i/>
          <w:iCs/>
          <w:color w:val="4472C4" w:themeColor="accent1"/>
        </w:rPr>
        <w:t>Other affiliations for any author that may be perceived as creating a conflict of interest with respect to the results of the paper. Further explanations for the editors of conflicts of interests or funding information should be included in the cover letter.</w:t>
      </w:r>
    </w:p>
    <w:p w14:paraId="2C0AC7FB" w14:textId="77777777" w:rsidR="007F0608" w:rsidRPr="008F5DF0" w:rsidRDefault="007F0608" w:rsidP="007F0608">
      <w:pPr>
        <w:numPr>
          <w:ilvl w:val="0"/>
          <w:numId w:val="8"/>
        </w:numPr>
        <w:shd w:val="clear" w:color="auto" w:fill="FFFFFF"/>
        <w:rPr>
          <w:i/>
          <w:iCs/>
          <w:color w:val="4472C4" w:themeColor="accent1"/>
        </w:rPr>
      </w:pPr>
      <w:r w:rsidRPr="008F5DF0">
        <w:rPr>
          <w:i/>
          <w:iCs/>
          <w:color w:val="4472C4" w:themeColor="accent1"/>
        </w:rPr>
        <w:t>The acknowledgments are also the appropriate place to thank colleagues and other contributors. AGU does not normally allow dedications. Do not include honorifics such as Dr etc.; include first name or initial and last name.</w:t>
      </w:r>
    </w:p>
    <w:p w14:paraId="34A6AD45" w14:textId="77777777" w:rsidR="007F0608" w:rsidRPr="00020C2A" w:rsidRDefault="007F0608" w:rsidP="007F0608">
      <w:pPr>
        <w:numPr>
          <w:ilvl w:val="0"/>
          <w:numId w:val="8"/>
        </w:numPr>
        <w:shd w:val="clear" w:color="auto" w:fill="FFFFFF"/>
        <w:rPr>
          <w:i/>
          <w:iCs/>
          <w:color w:val="4472C4" w:themeColor="accent1"/>
        </w:rPr>
      </w:pPr>
      <w:r w:rsidRPr="008F5DF0">
        <w:rPr>
          <w:i/>
          <w:iCs/>
          <w:color w:val="4472C4" w:themeColor="accent1"/>
        </w:rPr>
        <w:t>An optional separate paragraph indicating author contributions beyond that identified in the </w:t>
      </w:r>
      <w:proofErr w:type="spellStart"/>
      <w:r w:rsidR="007533F5">
        <w:fldChar w:fldCharType="begin"/>
      </w:r>
      <w:r w:rsidR="007533F5">
        <w:instrText xml:space="preserve"> HYPERLINK "http://docs.casrai.org/CRediT" \t "_blank" </w:instrText>
      </w:r>
      <w:r w:rsidR="007533F5">
        <w:fldChar w:fldCharType="separate"/>
      </w:r>
      <w:r w:rsidRPr="008F5DF0">
        <w:rPr>
          <w:rStyle w:val="Hyperlink"/>
          <w:i/>
          <w:iCs/>
          <w:color w:val="4472C4" w:themeColor="accent1"/>
        </w:rPr>
        <w:t>CRediT</w:t>
      </w:r>
      <w:proofErr w:type="spellEnd"/>
      <w:r w:rsidR="007533F5">
        <w:rPr>
          <w:rStyle w:val="Hyperlink"/>
          <w:i/>
          <w:iCs/>
          <w:color w:val="4472C4" w:themeColor="accent1"/>
        </w:rPr>
        <w:fldChar w:fldCharType="end"/>
      </w:r>
      <w:r w:rsidRPr="008F5DF0">
        <w:rPr>
          <w:i/>
          <w:iCs/>
          <w:color w:val="4472C4" w:themeColor="accent1"/>
        </w:rPr>
        <w:t> taxonomy.</w:t>
      </w:r>
    </w:p>
    <w:p w14:paraId="7951F5AC" w14:textId="77777777" w:rsidR="007F0608" w:rsidRPr="004B283F" w:rsidRDefault="007F0608" w:rsidP="007F0608">
      <w:pPr>
        <w:pStyle w:val="Heading1"/>
        <w:rPr>
          <w:rStyle w:val="Hyperlink"/>
          <w:b w:val="0"/>
          <w:bCs w:val="0"/>
          <w:i/>
          <w:iCs/>
          <w:color w:val="4472C4" w:themeColor="accent1"/>
          <w:sz w:val="24"/>
          <w:szCs w:val="24"/>
        </w:rPr>
      </w:pPr>
      <w:r w:rsidRPr="00020C2A">
        <w:rPr>
          <w:b w:val="0"/>
          <w:bCs w:val="0"/>
          <w:i/>
          <w:iCs/>
          <w:color w:val="4472C4" w:themeColor="accent1"/>
          <w:sz w:val="24"/>
          <w:szCs w:val="24"/>
          <w:shd w:val="clear" w:color="auto" w:fill="FFFFFF"/>
        </w:rPr>
        <w:t>AGU requires a data availability statement. An Availability Statement, located in the Open Research section of the paper, contains information about your data, software, and other research objects (e.g. notebook) and how readers can access these. Details on what the Statement should include along with templates can be found at </w:t>
      </w:r>
      <w:hyperlink r:id="rId16" w:tgtFrame="_blank" w:history="1">
        <w:r w:rsidRPr="00020C2A">
          <w:rPr>
            <w:rStyle w:val="Hyperlink"/>
            <w:b w:val="0"/>
            <w:bCs w:val="0"/>
            <w:i/>
            <w:iCs/>
            <w:color w:val="4472C4" w:themeColor="accent1"/>
            <w:sz w:val="24"/>
            <w:szCs w:val="24"/>
            <w:shd w:val="clear" w:color="auto" w:fill="FFFFFF"/>
          </w:rPr>
          <w:t>Data and Software for Authors</w:t>
        </w:r>
      </w:hyperlink>
      <w:r w:rsidRPr="00020C2A">
        <w:rPr>
          <w:b w:val="0"/>
          <w:bCs w:val="0"/>
          <w:i/>
          <w:iCs/>
          <w:color w:val="4472C4" w:themeColor="accent1"/>
          <w:sz w:val="24"/>
          <w:szCs w:val="24"/>
          <w:shd w:val="clear" w:color="auto" w:fill="FFFFFF"/>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21A7977A" w14:textId="77777777" w:rsidR="007F0608" w:rsidRDefault="00000000" w:rsidP="007F0608">
      <w:pPr>
        <w:pStyle w:val="Heading1"/>
        <w:numPr>
          <w:ilvl w:val="0"/>
          <w:numId w:val="2"/>
        </w:numPr>
        <w:tabs>
          <w:tab w:val="clear" w:pos="720"/>
        </w:tabs>
        <w:rPr>
          <w:b w:val="0"/>
          <w:bCs w:val="0"/>
          <w:sz w:val="24"/>
          <w:szCs w:val="24"/>
        </w:rPr>
      </w:pPr>
      <w:hyperlink r:id="rId17" w:anchor="tables" w:history="1">
        <w:r w:rsidR="007F0608" w:rsidRPr="00D111DB">
          <w:rPr>
            <w:rStyle w:val="Hyperlink"/>
            <w:b w:val="0"/>
            <w:bCs w:val="0"/>
            <w:sz w:val="24"/>
            <w:szCs w:val="24"/>
          </w:rPr>
          <w:t>Tables</w:t>
        </w:r>
      </w:hyperlink>
    </w:p>
    <w:p w14:paraId="356AF00C" w14:textId="77777777" w:rsidR="007F0608" w:rsidRPr="00D111DB" w:rsidRDefault="007F0608" w:rsidP="007F0608">
      <w:pPr>
        <w:rPr>
          <w:i/>
          <w:iCs/>
          <w:color w:val="4472C4" w:themeColor="accent1"/>
        </w:rPr>
      </w:pPr>
      <w:r w:rsidRPr="002A131F">
        <w:rPr>
          <w:i/>
          <w:iCs/>
          <w:color w:val="4472C4" w:themeColor="accent1"/>
          <w:shd w:val="clear" w:color="auto" w:fill="FFFFFF"/>
        </w:rPr>
        <w:t>Every table must have a unique title. Explanatory information and definitions should be included in a footnote to the title.</w:t>
      </w:r>
      <w:r w:rsidRPr="002A131F">
        <w:rPr>
          <w:i/>
          <w:iCs/>
          <w:color w:val="4472C4" w:themeColor="accent1"/>
        </w:rPr>
        <w:br/>
      </w:r>
      <w:r w:rsidRPr="002A131F">
        <w:rPr>
          <w:i/>
          <w:iCs/>
          <w:color w:val="4472C4" w:themeColor="accent1"/>
        </w:rPr>
        <w:br/>
      </w:r>
      <w:r w:rsidRPr="002A131F">
        <w:rPr>
          <w:i/>
          <w:iCs/>
          <w:color w:val="4472C4" w:themeColor="accent1"/>
          <w:shd w:val="clear" w:color="auto" w:fill="FFFFFF"/>
        </w:rPr>
        <w:t>Column heads. All columns (except the first one) must have headings.</w:t>
      </w:r>
      <w:r w:rsidRPr="002A131F">
        <w:rPr>
          <w:i/>
          <w:iCs/>
          <w:color w:val="4472C4" w:themeColor="accent1"/>
        </w:rPr>
        <w:br/>
      </w:r>
      <w:r w:rsidRPr="002A131F">
        <w:rPr>
          <w:i/>
          <w:iCs/>
          <w:color w:val="4472C4" w:themeColor="accent1"/>
        </w:rPr>
        <w:br/>
      </w:r>
      <w:r w:rsidRPr="002A131F">
        <w:rPr>
          <w:i/>
          <w:iCs/>
          <w:color w:val="4472C4" w:themeColor="accent1"/>
          <w:shd w:val="clear" w:color="auto" w:fill="FFFFFF"/>
        </w:rPr>
        <w:t xml:space="preserve">The data supporting the table must be preserved in a repository, included in the availability statement, and cited in the references section. When the table represents a summary or aggregation of the underlying data, provide the workflow or script that generated the </w:t>
      </w:r>
      <w:r w:rsidRPr="002A131F">
        <w:rPr>
          <w:i/>
          <w:iCs/>
          <w:color w:val="4472C4" w:themeColor="accent1"/>
          <w:shd w:val="clear" w:color="auto" w:fill="FFFFFF"/>
        </w:rPr>
        <w:lastRenderedPageBreak/>
        <w:t>aggregation. Additional information can be found in the </w:t>
      </w:r>
      <w:hyperlink r:id="rId18" w:tgtFrame="_blank" w:history="1">
        <w:r w:rsidRPr="002A131F">
          <w:rPr>
            <w:rStyle w:val="Hyperlink"/>
            <w:i/>
            <w:iCs/>
            <w:color w:val="4472C4" w:themeColor="accent1"/>
            <w:shd w:val="clear" w:color="auto" w:fill="FFFFFF"/>
          </w:rPr>
          <w:t>AGU Data &amp; Software for Authors</w:t>
        </w:r>
      </w:hyperlink>
      <w:r w:rsidRPr="002A131F">
        <w:rPr>
          <w:i/>
          <w:iCs/>
          <w:color w:val="4472C4" w:themeColor="accent1"/>
          <w:shd w:val="clear" w:color="auto" w:fill="FFFFFF"/>
        </w:rPr>
        <w:t> guidance.</w:t>
      </w:r>
    </w:p>
    <w:p w14:paraId="6287D632" w14:textId="77777777" w:rsidR="007F0608" w:rsidRDefault="00000000" w:rsidP="007F0608">
      <w:pPr>
        <w:pStyle w:val="Heading1"/>
        <w:numPr>
          <w:ilvl w:val="0"/>
          <w:numId w:val="2"/>
        </w:numPr>
        <w:tabs>
          <w:tab w:val="clear" w:pos="720"/>
          <w:tab w:val="num" w:pos="360"/>
        </w:tabs>
        <w:ind w:left="0" w:firstLine="0"/>
        <w:rPr>
          <w:b w:val="0"/>
          <w:bCs w:val="0"/>
          <w:sz w:val="24"/>
          <w:szCs w:val="24"/>
        </w:rPr>
      </w:pPr>
      <w:hyperlink r:id="rId19" w:anchor="figures" w:history="1">
        <w:r w:rsidR="007F0608" w:rsidRPr="00D111DB">
          <w:rPr>
            <w:rStyle w:val="Hyperlink"/>
            <w:b w:val="0"/>
            <w:bCs w:val="0"/>
            <w:sz w:val="24"/>
            <w:szCs w:val="24"/>
          </w:rPr>
          <w:t>Figures</w:t>
        </w:r>
      </w:hyperlink>
    </w:p>
    <w:p w14:paraId="10313434" w14:textId="77777777" w:rsidR="007F0608" w:rsidRPr="00451532" w:rsidRDefault="007F0608" w:rsidP="007F0608">
      <w:pPr>
        <w:pStyle w:val="NormalWeb"/>
        <w:shd w:val="clear" w:color="auto" w:fill="FFFFFF"/>
        <w:spacing w:before="0" w:beforeAutospacing="0" w:after="225" w:afterAutospacing="0"/>
        <w:rPr>
          <w:i/>
          <w:iCs/>
          <w:color w:val="4472C4" w:themeColor="accent1"/>
        </w:rPr>
      </w:pPr>
      <w:r w:rsidRPr="00451532">
        <w:rPr>
          <w:i/>
          <w:iCs/>
          <w:color w:val="4472C4" w:themeColor="accent1"/>
        </w:rPr>
        <w:t>AGU recommends that figures be prepared in one of the following formats: JPG, TIFF, EPS, PS or PDF. Figures should be embedded in the main manuscript for submission but uploaded separately at resubmission or revision (because separate files are needed for production). For revision, each figure file must be complete and contain all parts of a single numbered figure. Do not include figure captions or figure titles (e.g., “Figure 1”) as any part of the figure. Separate files for different parts of a figure cannot be accommodated.</w:t>
      </w:r>
      <w:r w:rsidRPr="00451532">
        <w:rPr>
          <w:i/>
          <w:iCs/>
          <w:color w:val="4472C4" w:themeColor="accent1"/>
        </w:rPr>
        <w:br/>
      </w:r>
      <w:r w:rsidRPr="00451532">
        <w:rPr>
          <w:i/>
          <w:iCs/>
          <w:color w:val="4472C4" w:themeColor="accent1"/>
        </w:rPr>
        <w:br/>
        <w:t>Each figure should also have a caption in the text. These can be placed near the figure at submission.</w:t>
      </w:r>
    </w:p>
    <w:p w14:paraId="4AAC61EB"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Indicate latitude and longitude on maps.</w:t>
      </w:r>
    </w:p>
    <w:p w14:paraId="52354298"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 xml:space="preserve">Use lowercase letters (a, </w:t>
      </w:r>
      <w:proofErr w:type="spellStart"/>
      <w:proofErr w:type="gramStart"/>
      <w:r w:rsidRPr="00451532">
        <w:rPr>
          <w:i/>
          <w:iCs/>
          <w:color w:val="4472C4" w:themeColor="accent1"/>
        </w:rPr>
        <w:t>b,c</w:t>
      </w:r>
      <w:proofErr w:type="spellEnd"/>
      <w:r w:rsidRPr="00451532">
        <w:rPr>
          <w:i/>
          <w:iCs/>
          <w:color w:val="4472C4" w:themeColor="accent1"/>
        </w:rPr>
        <w:t>.</w:t>
      </w:r>
      <w:proofErr w:type="gramEnd"/>
      <w:r w:rsidRPr="00451532">
        <w:rPr>
          <w:i/>
          <w:iCs/>
          <w:color w:val="4472C4" w:themeColor="accent1"/>
        </w:rPr>
        <w:t>..) to label parts of the figure; do not use Arabic or Roman numerals. Combine all figure parts into a single figure whenever possible.</w:t>
      </w:r>
    </w:p>
    <w:p w14:paraId="6048B355"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When possible, include the figure label in the top left corner of each plot.</w:t>
      </w:r>
    </w:p>
    <w:p w14:paraId="6014B638"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Do not include information in a figure that could easily be included in the caption.</w:t>
      </w:r>
    </w:p>
    <w:p w14:paraId="159F633B" w14:textId="77777777" w:rsidR="007F0608" w:rsidRPr="00451532" w:rsidRDefault="007F0608" w:rsidP="007F0608">
      <w:pPr>
        <w:numPr>
          <w:ilvl w:val="0"/>
          <w:numId w:val="9"/>
        </w:numPr>
        <w:shd w:val="clear" w:color="auto" w:fill="FFFFFF"/>
        <w:spacing w:before="100" w:beforeAutospacing="1" w:after="100" w:afterAutospacing="1"/>
        <w:rPr>
          <w:i/>
          <w:iCs/>
          <w:color w:val="4472C4" w:themeColor="accent1"/>
        </w:rPr>
      </w:pPr>
      <w:r w:rsidRPr="00451532">
        <w:rPr>
          <w:i/>
          <w:iCs/>
          <w:color w:val="4472C4" w:themeColor="accent1"/>
        </w:rPr>
        <w:t>Cite each figure in numerical order in text.</w:t>
      </w:r>
    </w:p>
    <w:p w14:paraId="1EAE7C97" w14:textId="77777777" w:rsidR="007F0608" w:rsidRPr="00451532" w:rsidRDefault="007F0608" w:rsidP="007F0608">
      <w:pPr>
        <w:numPr>
          <w:ilvl w:val="1"/>
          <w:numId w:val="9"/>
        </w:numPr>
        <w:shd w:val="clear" w:color="auto" w:fill="FFFFFF"/>
        <w:spacing w:before="100" w:beforeAutospacing="1" w:after="100" w:afterAutospacing="1"/>
        <w:rPr>
          <w:i/>
          <w:iCs/>
          <w:color w:val="4472C4" w:themeColor="accent1"/>
        </w:rPr>
      </w:pPr>
      <w:r w:rsidRPr="00451532">
        <w:rPr>
          <w:i/>
          <w:iCs/>
          <w:color w:val="4472C4" w:themeColor="accent1"/>
        </w:rPr>
        <w:t>Figures in the main body of the text should be numbered consecutively, not by section.</w:t>
      </w:r>
    </w:p>
    <w:p w14:paraId="26EE8280" w14:textId="77777777" w:rsidR="007F0608" w:rsidRPr="00451532" w:rsidRDefault="007F0608" w:rsidP="007F0608">
      <w:pPr>
        <w:numPr>
          <w:ilvl w:val="1"/>
          <w:numId w:val="9"/>
        </w:numPr>
        <w:shd w:val="clear" w:color="auto" w:fill="FFFFFF"/>
        <w:spacing w:before="100" w:beforeAutospacing="1" w:after="100" w:afterAutospacing="1"/>
        <w:rPr>
          <w:i/>
          <w:iCs/>
          <w:color w:val="4472C4" w:themeColor="accent1"/>
        </w:rPr>
      </w:pPr>
      <w:r w:rsidRPr="00451532">
        <w:rPr>
          <w:i/>
          <w:iCs/>
          <w:color w:val="4472C4" w:themeColor="accent1"/>
        </w:rPr>
        <w:t>Appendix figures should be numbered separately from the body and should begin with the letter of the appendix (e.g., figure A1 for the first figure in Appendix A).</w:t>
      </w:r>
    </w:p>
    <w:p w14:paraId="27113394" w14:textId="77777777" w:rsidR="007F0608" w:rsidRDefault="007F0608" w:rsidP="007F0608">
      <w:pPr>
        <w:numPr>
          <w:ilvl w:val="0"/>
          <w:numId w:val="10"/>
        </w:numPr>
        <w:shd w:val="clear" w:color="auto" w:fill="FFFFFF"/>
        <w:spacing w:before="100" w:beforeAutospacing="1" w:after="100" w:afterAutospacing="1"/>
        <w:rPr>
          <w:i/>
          <w:iCs/>
          <w:color w:val="4472C4" w:themeColor="accent1"/>
        </w:rPr>
      </w:pPr>
      <w:r w:rsidRPr="00451532">
        <w:rPr>
          <w:i/>
          <w:iCs/>
          <w:color w:val="4472C4" w:themeColor="accent1"/>
        </w:rPr>
        <w:t>Data supporting all the figures must be preserved in a repository, included in the availability statement, and cited in the references section. Software used to generate the figure should be described in the paper, included in the availability statement, and cited in the references. Additional information can be found in the </w:t>
      </w:r>
      <w:hyperlink r:id="rId20" w:tgtFrame="_blank" w:history="1">
        <w:r w:rsidRPr="00451532">
          <w:rPr>
            <w:rStyle w:val="Hyperlink"/>
            <w:i/>
            <w:iCs/>
            <w:color w:val="4472C4" w:themeColor="accent1"/>
          </w:rPr>
          <w:t>AGU Data &amp; Software for Authors</w:t>
        </w:r>
      </w:hyperlink>
      <w:r w:rsidRPr="00451532">
        <w:rPr>
          <w:i/>
          <w:iCs/>
          <w:color w:val="4472C4" w:themeColor="accent1"/>
        </w:rPr>
        <w:t> guidance.</w:t>
      </w:r>
    </w:p>
    <w:p w14:paraId="59F48EC1" w14:textId="77777777" w:rsidR="007F0608" w:rsidRPr="00D111DB" w:rsidRDefault="007F0608" w:rsidP="007F0608">
      <w:pPr>
        <w:shd w:val="clear" w:color="auto" w:fill="FFFFFF"/>
        <w:spacing w:before="100" w:beforeAutospacing="1" w:after="100" w:afterAutospacing="1"/>
        <w:rPr>
          <w:i/>
          <w:iCs/>
          <w:color w:val="4472C4" w:themeColor="accent1"/>
        </w:rPr>
      </w:pPr>
      <w:r w:rsidRPr="00451532">
        <w:rPr>
          <w:i/>
          <w:iCs/>
          <w:color w:val="4472C4" w:themeColor="accent1"/>
        </w:rPr>
        <w:t>Figures larger than a typical PDF page (e.g., a large map) should be included as a supplement.</w:t>
      </w:r>
    </w:p>
    <w:p w14:paraId="161561BA" w14:textId="77777777" w:rsidR="007F0608" w:rsidRDefault="00000000" w:rsidP="007F0608">
      <w:pPr>
        <w:pStyle w:val="Heading1"/>
        <w:numPr>
          <w:ilvl w:val="0"/>
          <w:numId w:val="2"/>
        </w:numPr>
        <w:tabs>
          <w:tab w:val="clear" w:pos="720"/>
          <w:tab w:val="num" w:pos="360"/>
        </w:tabs>
        <w:ind w:left="0" w:firstLine="0"/>
        <w:rPr>
          <w:b w:val="0"/>
          <w:bCs w:val="0"/>
          <w:sz w:val="24"/>
          <w:szCs w:val="24"/>
        </w:rPr>
      </w:pPr>
      <w:hyperlink r:id="rId21"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35C10E2E" w14:textId="5A41E1A2" w:rsidR="004B5107" w:rsidRPr="00666357" w:rsidRDefault="007F0608" w:rsidP="00666357">
      <w:pPr>
        <w:pStyle w:val="Heading1"/>
        <w:rPr>
          <w:b w:val="0"/>
          <w:bCs w:val="0"/>
          <w:i/>
          <w:iCs/>
          <w:color w:val="4472C4" w:themeColor="accent1"/>
          <w:sz w:val="24"/>
          <w:szCs w:val="24"/>
        </w:rPr>
      </w:pPr>
      <w:r w:rsidRPr="00F939E6">
        <w:rPr>
          <w:b w:val="0"/>
          <w:bCs w:val="0"/>
          <w:i/>
          <w:iCs/>
          <w:color w:val="4472C4" w:themeColor="accent1"/>
          <w:sz w:val="24"/>
          <w:szCs w:val="24"/>
          <w:shd w:val="clear" w:color="auto" w:fill="FFFFFF"/>
        </w:rPr>
        <w:t xml:space="preserve">Supporting text and images/figures should be included in one .PDF </w:t>
      </w:r>
      <w:proofErr w:type="spellStart"/>
      <w:r w:rsidRPr="00F939E6">
        <w:rPr>
          <w:b w:val="0"/>
          <w:bCs w:val="0"/>
          <w:i/>
          <w:iCs/>
          <w:color w:val="4472C4" w:themeColor="accent1"/>
          <w:sz w:val="24"/>
          <w:szCs w:val="24"/>
          <w:shd w:val="clear" w:color="auto" w:fill="FFFFFF"/>
        </w:rPr>
        <w:t>fileSupporting</w:t>
      </w:r>
      <w:proofErr w:type="spellEnd"/>
      <w:r w:rsidRPr="00F939E6">
        <w:rPr>
          <w:b w:val="0"/>
          <w:bCs w:val="0"/>
          <w:i/>
          <w:iCs/>
          <w:color w:val="4472C4" w:themeColor="accent1"/>
          <w:sz w:val="24"/>
          <w:szCs w:val="24"/>
          <w:shd w:val="clear" w:color="auto" w:fill="FFFFFF"/>
        </w:rPr>
        <w:t xml:space="preserve"> text can include methods or other information about samples. Discussion or interpretations should be in the main text only. Data and software should not be included in the supporting information.</w:t>
      </w:r>
    </w:p>
    <w:p w14:paraId="04E70FF6" w14:textId="2FA5222C" w:rsidR="007A6050" w:rsidRDefault="004B5107" w:rsidP="004B5107">
      <w:pPr>
        <w:pStyle w:val="subheader"/>
        <w:rPr>
          <w:i w:val="0"/>
          <w:iCs w:val="0"/>
        </w:rPr>
      </w:pPr>
      <w:r>
        <w:rPr>
          <w:b/>
          <w:bCs/>
          <w:i w:val="0"/>
          <w:iCs w:val="0"/>
        </w:rPr>
        <w:lastRenderedPageBreak/>
        <w:t>Supplemental Data</w:t>
      </w:r>
      <w:r w:rsidRPr="00F236BE">
        <w:rPr>
          <w:b/>
          <w:bCs/>
          <w:i w:val="0"/>
          <w:iCs w:val="0"/>
        </w:rPr>
        <w:t>.</w:t>
      </w:r>
      <w:r>
        <w:rPr>
          <w:i w:val="0"/>
          <w:iCs w:val="0"/>
        </w:rPr>
        <w:t xml:space="preserve"> </w:t>
      </w:r>
    </w:p>
    <w:p w14:paraId="27ADFC1E" w14:textId="797A0C96" w:rsidR="007A6050" w:rsidRDefault="007A6050" w:rsidP="007A6050">
      <w:pPr>
        <w:pStyle w:val="subheader"/>
      </w:pPr>
      <w:r w:rsidRPr="007A6050">
        <w:rPr>
          <w:b/>
          <w:bCs/>
        </w:rPr>
        <w:t>Appendix A.</w:t>
      </w:r>
      <w:r w:rsidRPr="007A6050">
        <w:t xml:space="preserve"> City-level natural space and population measures using Urban Centre Database (UCDB) urban bounds.</w:t>
      </w:r>
    </w:p>
    <w:p w14:paraId="5C00CC8A" w14:textId="77777777" w:rsidR="00666357" w:rsidRDefault="00666357" w:rsidP="007A6050">
      <w:pPr>
        <w:pStyle w:val="subheader"/>
      </w:pPr>
    </w:p>
    <w:p w14:paraId="2243F74D" w14:textId="66B0B421"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7777777" w:rsidR="004B5107" w:rsidRDefault="004B5107" w:rsidP="004B5107">
      <w:pPr>
        <w:pStyle w:val="subheader"/>
        <w:rPr>
          <w:i w:val="0"/>
          <w:iCs w:val="0"/>
        </w:rPr>
      </w:pPr>
    </w:p>
    <w:p w14:paraId="38FF2EF9" w14:textId="77BD5817"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77777777" w:rsidR="004B5107" w:rsidRDefault="004B5107" w:rsidP="004B5107">
      <w:pPr>
        <w:pStyle w:val="subheader"/>
        <w:rPr>
          <w:i w:val="0"/>
          <w:iCs w:val="0"/>
        </w:rPr>
      </w:pPr>
    </w:p>
    <w:p w14:paraId="75D1E773" w14:textId="5D9715CA" w:rsidR="004B5107" w:rsidRDefault="004B5107" w:rsidP="004B5107">
      <w:pPr>
        <w:pStyle w:val="subheader"/>
      </w:pPr>
      <w:r w:rsidRPr="007A6050">
        <w:rPr>
          <w:b/>
          <w:bCs/>
        </w:rPr>
        <w:t>Appendix B.</w:t>
      </w:r>
      <w:r w:rsidRPr="007A6050">
        <w:t xml:space="preserve"> City-level natural space and population measures using C40 self-defined urban bounds.</w:t>
      </w:r>
    </w:p>
    <w:p w14:paraId="1354670B" w14:textId="77777777" w:rsidR="007A6050" w:rsidRPr="007A6050" w:rsidRDefault="007A6050" w:rsidP="004B5107">
      <w:pPr>
        <w:pStyle w:val="subheader"/>
      </w:pPr>
    </w:p>
    <w:p w14:paraId="10A91F1E" w14:textId="77777777"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77777777" w:rsidR="004B5107" w:rsidRDefault="004B5107" w:rsidP="004B5107">
      <w:pPr>
        <w:pStyle w:val="subheader"/>
        <w:rPr>
          <w:i w:val="0"/>
          <w:iCs w:val="0"/>
        </w:rPr>
      </w:pPr>
    </w:p>
    <w:p w14:paraId="580F5B06" w14:textId="57677929" w:rsidR="00876E9D" w:rsidRPr="00666357" w:rsidRDefault="00666357" w:rsidP="00666357">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4F8DA20D" w14:textId="77777777" w:rsidR="00666357" w:rsidRDefault="007679CC" w:rsidP="007679CC">
      <w:pPr>
        <w:pStyle w:val="subheader"/>
      </w:pPr>
      <w:commentRangeStart w:id="22"/>
      <w:r w:rsidRPr="007A6050">
        <w:rPr>
          <w:b/>
          <w:bCs/>
        </w:rPr>
        <w:t xml:space="preserve">Appendix </w:t>
      </w:r>
      <w:r>
        <w:rPr>
          <w:b/>
          <w:bCs/>
        </w:rPr>
        <w:t>C/Figure 1</w:t>
      </w:r>
      <w:r w:rsidRPr="007A6050">
        <w:rPr>
          <w:b/>
          <w:bCs/>
        </w:rPr>
        <w:t>.</w:t>
      </w:r>
      <w:r w:rsidRPr="007A6050">
        <w:t xml:space="preserve"> </w:t>
      </w:r>
      <w:commentRangeEnd w:id="22"/>
      <w:r>
        <w:rPr>
          <w:rStyle w:val="CommentReference"/>
          <w:i w:val="0"/>
          <w:iCs w:val="0"/>
          <w:color w:val="auto"/>
          <w:shd w:val="clear" w:color="auto" w:fill="auto"/>
        </w:rPr>
        <w:commentReference w:id="22"/>
      </w:r>
      <w:r w:rsidRPr="007679CC">
        <w:t xml:space="preserve">Data analysis flowchart. </w:t>
      </w:r>
    </w:p>
    <w:p w14:paraId="4AC304B2" w14:textId="77777777" w:rsidR="00666357" w:rsidRDefault="00666357" w:rsidP="007679CC">
      <w:pPr>
        <w:pStyle w:val="subheader"/>
        <w:rPr>
          <w:i w:val="0"/>
          <w:iCs w:val="0"/>
        </w:rPr>
      </w:pPr>
    </w:p>
    <w:p w14:paraId="403DB0A4" w14:textId="09F21918" w:rsidR="0076439C" w:rsidRDefault="00666357" w:rsidP="00C070F7">
      <w:pPr>
        <w:pStyle w:val="subheader"/>
      </w:pPr>
      <w:r>
        <w:rPr>
          <w:b/>
          <w:bCs/>
          <w:noProof/>
        </w:rPr>
        <w:drawing>
          <wp:anchor distT="0" distB="0" distL="114300" distR="114300" simplePos="0" relativeHeight="251681792" behindDoc="1" locked="0" layoutInCell="1" allowOverlap="1" wp14:anchorId="0CAD3788" wp14:editId="2097D13A">
            <wp:simplePos x="0" y="0"/>
            <wp:positionH relativeFrom="column">
              <wp:posOffset>-20320</wp:posOffset>
            </wp:positionH>
            <wp:positionV relativeFrom="paragraph">
              <wp:posOffset>697865</wp:posOffset>
            </wp:positionV>
            <wp:extent cx="5943600" cy="3343275"/>
            <wp:effectExtent l="0" t="0" r="0" b="0"/>
            <wp:wrapTight wrapText="bothSides">
              <wp:wrapPolygon edited="0">
                <wp:start x="0" y="0"/>
                <wp:lineTo x="0" y="21497"/>
                <wp:lineTo x="21554" y="21497"/>
                <wp:lineTo x="21554" y="0"/>
                <wp:lineTo x="0" y="0"/>
              </wp:wrapPolygon>
            </wp:wrapTight>
            <wp:docPr id="16286668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849" name="Picture 1628666849"/>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7679CC" w:rsidRPr="00666357">
        <w:rPr>
          <w:i w:val="0"/>
          <w:iCs w:val="0"/>
        </w:rPr>
        <w:t>The arrows represent processes and the squares datasets. Red arrows indicate regression models. Orange boxes show datasets at the 10m resolution, blue boxes at the 100m resolution, and green boxes represent city-level datasets</w:t>
      </w:r>
      <w:r w:rsidR="007679CC" w:rsidRPr="007679CC">
        <w:t>.</w:t>
      </w:r>
    </w:p>
    <w:p w14:paraId="73328650" w14:textId="03781495" w:rsidR="00BA0017" w:rsidRPr="00911D8E" w:rsidRDefault="004B5107" w:rsidP="00911D8E">
      <w:pPr>
        <w:pStyle w:val="figures"/>
        <w:rPr>
          <w:b w:val="0"/>
          <w:bCs w:val="0"/>
        </w:rPr>
      </w:pPr>
      <w:r w:rsidRPr="00911D8E">
        <w:lastRenderedPageBreak/>
        <w:t xml:space="preserve">Figure </w:t>
      </w:r>
      <w:r w:rsidR="00C360E3">
        <w:t>2</w:t>
      </w:r>
      <w:r w:rsidRPr="00911D8E">
        <w:rPr>
          <w:b w:val="0"/>
          <w:bCs w:val="0"/>
        </w:rPr>
        <w:t xml:space="preserve">. </w:t>
      </w:r>
      <w:r w:rsidR="00911D8E" w:rsidRPr="00911D8E">
        <w:rPr>
          <w:b w:val="0"/>
          <w:bCs w:val="0"/>
        </w:rPr>
        <w:t>Distribution of 100m g</w:t>
      </w:r>
      <w:r w:rsidRPr="00911D8E">
        <w:rPr>
          <w:b w:val="0"/>
          <w:bCs w:val="0"/>
        </w:rPr>
        <w:t xml:space="preserve">reen </w:t>
      </w:r>
      <w:r w:rsidR="00911D8E" w:rsidRPr="00911D8E">
        <w:rPr>
          <w:b w:val="0"/>
          <w:bCs w:val="0"/>
        </w:rPr>
        <w:t>a</w:t>
      </w:r>
      <w:r w:rsidRPr="00911D8E">
        <w:rPr>
          <w:b w:val="0"/>
          <w:bCs w:val="0"/>
        </w:rPr>
        <w:t>rea</w:t>
      </w:r>
      <w:r w:rsidR="00911D8E" w:rsidRPr="00911D8E">
        <w:rPr>
          <w:b w:val="0"/>
          <w:bCs w:val="0"/>
        </w:rPr>
        <w:t xml:space="preserve"> values for each pixel in C40 cities within each world region. Quartiles of green area are shown by vertical lines. These distributions do not include blue space.</w:t>
      </w:r>
    </w:p>
    <w:p w14:paraId="04E7F69E" w14:textId="30BA3F8B" w:rsidR="004B5107" w:rsidRDefault="00BA0017" w:rsidP="004B5107">
      <w:pPr>
        <w:pStyle w:val="figures"/>
        <w:rPr>
          <w:i w:val="0"/>
          <w:iCs w:val="0"/>
        </w:rPr>
      </w:pPr>
      <w:r>
        <w:rPr>
          <w:b w:val="0"/>
          <w:bCs w:val="0"/>
          <w:i w:val="0"/>
          <w:iCs w:val="0"/>
          <w:noProof/>
        </w:rPr>
        <w:drawing>
          <wp:anchor distT="0" distB="0" distL="114300" distR="114300" simplePos="0" relativeHeight="251678720" behindDoc="1" locked="0" layoutInCell="1" allowOverlap="1" wp14:anchorId="542B2E34" wp14:editId="2C543DFF">
            <wp:simplePos x="0" y="0"/>
            <wp:positionH relativeFrom="column">
              <wp:posOffset>162560</wp:posOffset>
            </wp:positionH>
            <wp:positionV relativeFrom="paragraph">
              <wp:posOffset>70485</wp:posOffset>
            </wp:positionV>
            <wp:extent cx="5448300" cy="7264400"/>
            <wp:effectExtent l="0" t="0" r="0" b="0"/>
            <wp:wrapTight wrapText="bothSides">
              <wp:wrapPolygon edited="0">
                <wp:start x="0" y="0"/>
                <wp:lineTo x="0" y="21562"/>
                <wp:lineTo x="21550" y="21562"/>
                <wp:lineTo x="21550" y="0"/>
                <wp:lineTo x="0" y="0"/>
              </wp:wrapPolygon>
            </wp:wrapTight>
            <wp:docPr id="100339614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6149" name="Picture 4" descr="A screenshot of a graph&#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48300" cy="7264400"/>
                    </a:xfrm>
                    <a:prstGeom prst="rect">
                      <a:avLst/>
                    </a:prstGeom>
                  </pic:spPr>
                </pic:pic>
              </a:graphicData>
            </a:graphic>
            <wp14:sizeRelH relativeFrom="page">
              <wp14:pctWidth>0</wp14:pctWidth>
            </wp14:sizeRelH>
            <wp14:sizeRelV relativeFrom="page">
              <wp14:pctHeight>0</wp14:pctHeight>
            </wp14:sizeRelV>
          </wp:anchor>
        </w:drawing>
      </w:r>
    </w:p>
    <w:p w14:paraId="1E7B523E" w14:textId="13322CC3" w:rsidR="00832A99" w:rsidRDefault="00832A99" w:rsidP="00911D8E">
      <w:pPr>
        <w:pStyle w:val="figures"/>
      </w:pPr>
    </w:p>
    <w:p w14:paraId="5FD06603" w14:textId="5395EC56" w:rsidR="00832A99" w:rsidRDefault="00832A99" w:rsidP="00911D8E">
      <w:pPr>
        <w:pStyle w:val="figures"/>
      </w:pPr>
    </w:p>
    <w:p w14:paraId="1C06C26C" w14:textId="2CA9B471" w:rsidR="00832A99" w:rsidRDefault="00832A99" w:rsidP="00911D8E">
      <w:pPr>
        <w:pStyle w:val="figures"/>
      </w:pPr>
    </w:p>
    <w:p w14:paraId="7EA2D6C8" w14:textId="7D401891" w:rsidR="00832A99" w:rsidRDefault="00832A99" w:rsidP="00911D8E">
      <w:pPr>
        <w:pStyle w:val="figures"/>
      </w:pPr>
    </w:p>
    <w:p w14:paraId="282D41CB" w14:textId="7BA227A6" w:rsidR="00832A99" w:rsidRDefault="00832A99" w:rsidP="00911D8E">
      <w:pPr>
        <w:pStyle w:val="figures"/>
      </w:pPr>
    </w:p>
    <w:p w14:paraId="0969A6E1" w14:textId="162E947A" w:rsidR="00911D8E" w:rsidRDefault="00BA0017" w:rsidP="00911D8E">
      <w:pPr>
        <w:pStyle w:val="figures"/>
        <w:rPr>
          <w:b w:val="0"/>
          <w:bCs w:val="0"/>
        </w:rPr>
      </w:pPr>
      <w:commentRangeStart w:id="23"/>
      <w:commentRangeStart w:id="24"/>
      <w:r>
        <w:rPr>
          <w:b w:val="0"/>
          <w:bCs w:val="0"/>
          <w:noProof/>
        </w:rPr>
        <w:lastRenderedPageBreak/>
        <w:drawing>
          <wp:anchor distT="0" distB="0" distL="114300" distR="114300" simplePos="0" relativeHeight="251680768" behindDoc="1" locked="0" layoutInCell="1" allowOverlap="1" wp14:anchorId="17B1835A" wp14:editId="29CD6962">
            <wp:simplePos x="0" y="0"/>
            <wp:positionH relativeFrom="column">
              <wp:posOffset>162560</wp:posOffset>
            </wp:positionH>
            <wp:positionV relativeFrom="paragraph">
              <wp:posOffset>423545</wp:posOffset>
            </wp:positionV>
            <wp:extent cx="5591175" cy="7454900"/>
            <wp:effectExtent l="0" t="0" r="0" b="0"/>
            <wp:wrapTight wrapText="bothSides">
              <wp:wrapPolygon edited="0">
                <wp:start x="0" y="0"/>
                <wp:lineTo x="0" y="21563"/>
                <wp:lineTo x="21539" y="21563"/>
                <wp:lineTo x="21539" y="0"/>
                <wp:lineTo x="0" y="0"/>
              </wp:wrapPolygon>
            </wp:wrapTight>
            <wp:docPr id="65411931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9313" name="Picture 5" descr="A screenshot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91175" cy="7454900"/>
                    </a:xfrm>
                    <a:prstGeom prst="rect">
                      <a:avLst/>
                    </a:prstGeom>
                  </pic:spPr>
                </pic:pic>
              </a:graphicData>
            </a:graphic>
            <wp14:sizeRelH relativeFrom="page">
              <wp14:pctWidth>0</wp14:pctWidth>
            </wp14:sizeRelH>
            <wp14:sizeRelV relativeFrom="page">
              <wp14:pctHeight>0</wp14:pctHeight>
            </wp14:sizeRelV>
          </wp:anchor>
        </w:drawing>
      </w:r>
      <w:r w:rsidR="00911D8E" w:rsidRPr="00911D8E">
        <w:t xml:space="preserve">Figure </w:t>
      </w:r>
      <w:r w:rsidR="00C360E3">
        <w:t>3</w:t>
      </w:r>
      <w:r w:rsidR="00911D8E" w:rsidRPr="00911D8E">
        <w:rPr>
          <w:b w:val="0"/>
          <w:bCs w:val="0"/>
        </w:rPr>
        <w:t xml:space="preserve">. </w:t>
      </w:r>
      <w:commentRangeEnd w:id="23"/>
      <w:r>
        <w:rPr>
          <w:rStyle w:val="CommentReference"/>
          <w:b w:val="0"/>
          <w:bCs w:val="0"/>
          <w:i w:val="0"/>
          <w:iCs w:val="0"/>
          <w:color w:val="auto"/>
          <w:shd w:val="clear" w:color="auto" w:fill="auto"/>
        </w:rPr>
        <w:commentReference w:id="23"/>
      </w:r>
      <w:commentRangeEnd w:id="24"/>
      <w:r w:rsidR="00C070F7">
        <w:rPr>
          <w:rStyle w:val="CommentReference"/>
          <w:b w:val="0"/>
          <w:bCs w:val="0"/>
          <w:i w:val="0"/>
          <w:iCs w:val="0"/>
          <w:color w:val="auto"/>
          <w:shd w:val="clear" w:color="auto" w:fill="auto"/>
        </w:rPr>
        <w:commentReference w:id="24"/>
      </w:r>
      <w:r w:rsidR="00911D8E" w:rsidRPr="00911D8E">
        <w:rPr>
          <w:b w:val="0"/>
          <w:bCs w:val="0"/>
        </w:rPr>
        <w:t xml:space="preserve">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19D0768D" w14:textId="554DB389" w:rsidR="00BA0017" w:rsidRPr="007B74D6" w:rsidRDefault="00C070F7" w:rsidP="004B5107">
      <w:pPr>
        <w:pStyle w:val="figures"/>
        <w:rPr>
          <w:b w:val="0"/>
          <w:bCs w:val="0"/>
        </w:rPr>
      </w:pPr>
      <w:r>
        <w:rPr>
          <w:b w:val="0"/>
          <w:bCs w:val="0"/>
          <w:noProof/>
        </w:rPr>
        <w:lastRenderedPageBreak/>
        <w:drawing>
          <wp:anchor distT="0" distB="0" distL="114300" distR="114300" simplePos="0" relativeHeight="251682816" behindDoc="1" locked="0" layoutInCell="1" allowOverlap="1" wp14:anchorId="3D3E418A" wp14:editId="562EFF60">
            <wp:simplePos x="0" y="0"/>
            <wp:positionH relativeFrom="column">
              <wp:posOffset>30480</wp:posOffset>
            </wp:positionH>
            <wp:positionV relativeFrom="paragraph">
              <wp:posOffset>423545</wp:posOffset>
            </wp:positionV>
            <wp:extent cx="5852160" cy="7802880"/>
            <wp:effectExtent l="0" t="0" r="2540" b="0"/>
            <wp:wrapTight wrapText="bothSides">
              <wp:wrapPolygon edited="0">
                <wp:start x="0" y="0"/>
                <wp:lineTo x="0" y="21551"/>
                <wp:lineTo x="21563" y="21551"/>
                <wp:lineTo x="21563" y="0"/>
                <wp:lineTo x="0" y="0"/>
              </wp:wrapPolygon>
            </wp:wrapTight>
            <wp:docPr id="656152497"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2497" name="Picture 21"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52160" cy="7802880"/>
                    </a:xfrm>
                    <a:prstGeom prst="rect">
                      <a:avLst/>
                    </a:prstGeom>
                  </pic:spPr>
                </pic:pic>
              </a:graphicData>
            </a:graphic>
            <wp14:sizeRelH relativeFrom="page">
              <wp14:pctWidth>0</wp14:pctWidth>
            </wp14:sizeRelH>
            <wp14:sizeRelV relativeFrom="page">
              <wp14:pctHeight>0</wp14:pctHeight>
            </wp14:sizeRelV>
          </wp:anchor>
        </w:drawing>
      </w:r>
      <w:r w:rsidR="00911D8E" w:rsidRPr="00911D8E">
        <w:t>Figure</w:t>
      </w:r>
      <w:r w:rsidR="00011F06">
        <w:t xml:space="preserve"> 4</w:t>
      </w:r>
      <w:r w:rsidR="00911D8E" w:rsidRPr="00911D8E">
        <w:rPr>
          <w:b w:val="0"/>
          <w:bCs w:val="0"/>
        </w:rPr>
        <w:t xml:space="preserve">. Distribution of 100m </w:t>
      </w:r>
      <w:r w:rsidR="00911D8E">
        <w:rPr>
          <w:b w:val="0"/>
          <w:bCs w:val="0"/>
        </w:rPr>
        <w:t xml:space="preserve">green and blue area </w:t>
      </w:r>
      <w:r w:rsidR="00911D8E" w:rsidRPr="00911D8E">
        <w:rPr>
          <w:b w:val="0"/>
          <w:bCs w:val="0"/>
        </w:rPr>
        <w:t xml:space="preserve">values 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0991687D" w14:textId="4D002F1B" w:rsidR="00011F06" w:rsidRDefault="004B5107" w:rsidP="004B5107">
      <w:r w:rsidRPr="00011F06">
        <w:rPr>
          <w:b/>
          <w:bCs/>
          <w:i/>
          <w:iCs/>
        </w:rPr>
        <w:lastRenderedPageBreak/>
        <w:t>Figures 5-19.</w:t>
      </w:r>
      <w:r w:rsidRPr="00011F06">
        <w:rPr>
          <w:i/>
          <w:iCs/>
        </w:rPr>
        <w:t xml:space="preserve"> Regional composite figures show the results of the regression models.</w:t>
      </w:r>
      <w:r>
        <w:t xml:space="preserve"> </w:t>
      </w:r>
    </w:p>
    <w:p w14:paraId="141CFCEF" w14:textId="592C5F99" w:rsidR="00011F06" w:rsidRDefault="00011F06" w:rsidP="004B5107"/>
    <w:p w14:paraId="39F87E02" w14:textId="129A9E63" w:rsidR="008A148E" w:rsidRDefault="004B5107" w:rsidP="004B5107">
      <w:r>
        <w:t xml:space="preserve">Figures 5-12 show density scatter plots of the mean 100m NDVI and mean 100m proportion green area for each city in a given region. Figures 13-19 show density scatter plots of the </w:t>
      </w:r>
      <w:r w:rsidR="007B74D6">
        <w:t>proportion of each</w:t>
      </w:r>
      <w:r>
        <w:t xml:space="preserve"> 100m </w:t>
      </w:r>
      <w:r w:rsidR="007B74D6">
        <w:t xml:space="preserve">pixel with access to a minimum of 0.5 hectares of natural space (as defined by meeting a minimum </w:t>
      </w:r>
      <w:r>
        <w:rPr>
          <w:shd w:val="clear" w:color="auto" w:fill="FFFFFF"/>
        </w:rPr>
        <w:t xml:space="preserve">NDVI </w:t>
      </w:r>
      <w:r w:rsidR="007B74D6">
        <w:rPr>
          <w:shd w:val="clear" w:color="auto" w:fill="FFFFFF"/>
        </w:rPr>
        <w:t xml:space="preserve">threshold or higher) </w:t>
      </w:r>
      <w:r w:rsidR="007B74D6">
        <w:t>within a</w:t>
      </w:r>
      <w:r>
        <w:t xml:space="preserve"> 1000m buffer and the proportion of the 100m grid cell with </w:t>
      </w:r>
      <w:r w:rsidR="007B74D6">
        <w:t>natural space (as defined by the landcover dataset)</w:t>
      </w:r>
      <w:r w:rsidRPr="00F91FDF">
        <w:t xml:space="preserve"> within a 1000m buffer for each city in a given region. </w:t>
      </w:r>
      <w:r w:rsidR="000D5BAC" w:rsidRPr="00F91FDF">
        <w:t>All 100m pixel values are displayed as a density scatter, where the lighter the shade of red, the more pixels it represents.</w:t>
      </w:r>
      <w:r w:rsidR="000D5BAC">
        <w:t xml:space="preserve"> </w:t>
      </w:r>
      <w:r w:rsidRPr="00F91FDF">
        <w:t xml:space="preserve">The ordinary least squares (OLS) regression lines are overlaid on these scatter plots. </w:t>
      </w:r>
    </w:p>
    <w:p w14:paraId="469DDE83" w14:textId="77777777" w:rsidR="004B5107" w:rsidRDefault="004B5107" w:rsidP="004B5107"/>
    <w:p w14:paraId="316E0F39" w14:textId="6FA57F6F" w:rsidR="004B5107" w:rsidRPr="00856E59" w:rsidRDefault="004B5107" w:rsidP="004B5107">
      <w:pPr>
        <w:rPr>
          <w:color w:val="FF0000"/>
          <w:u w:val="single"/>
        </w:rPr>
      </w:pPr>
      <w:r w:rsidRPr="00856E59">
        <w:rPr>
          <w:color w:val="FF0000"/>
          <w:u w:val="single"/>
        </w:rPr>
        <w:t>GRAPHS ARE IN PROGRESS</w:t>
      </w:r>
    </w:p>
    <w:p w14:paraId="664ACA0F" w14:textId="39EDE5D7" w:rsidR="004B5107" w:rsidRDefault="004B5107" w:rsidP="004B5107"/>
    <w:p w14:paraId="38FA7DE9" w14:textId="15364032" w:rsidR="00EA440D" w:rsidRPr="00EA440D" w:rsidRDefault="007C4E1C" w:rsidP="007C4E1C">
      <w:pPr>
        <w:rPr>
          <w:i/>
          <w:iCs/>
        </w:rPr>
      </w:pPr>
      <w:r w:rsidRPr="00EA440D">
        <w:rPr>
          <w:b/>
          <w:bCs/>
          <w:i/>
          <w:iCs/>
        </w:rPr>
        <w:t>Figure 2</w:t>
      </w:r>
      <w:r w:rsidR="00120114" w:rsidRPr="00EA440D">
        <w:rPr>
          <w:b/>
          <w:bCs/>
          <w:i/>
          <w:iCs/>
        </w:rPr>
        <w:t>0</w:t>
      </w:r>
      <w:r w:rsidRPr="00EA440D">
        <w:rPr>
          <w:b/>
          <w:bCs/>
          <w:i/>
          <w:iCs/>
        </w:rPr>
        <w:t xml:space="preserve">. </w:t>
      </w:r>
      <w:r w:rsidRPr="00EA440D">
        <w:rPr>
          <w:i/>
          <w:iCs/>
        </w:rPr>
        <w:t>Equitable Spatial Distribution model fit statistics and predictions using the predicted NDVI value at 0.90 proportion of green area as a threshold for identifying greenspace</w:t>
      </w:r>
      <w:r w:rsidR="00125387" w:rsidRPr="00EA440D">
        <w:rPr>
          <w:i/>
          <w:iCs/>
        </w:rPr>
        <w:t>.</w:t>
      </w:r>
      <w:r w:rsidR="00EA440D" w:rsidRPr="00EA440D">
        <w:rPr>
          <w:i/>
          <w:iCs/>
        </w:rPr>
        <w:t xml:space="preserve"> </w:t>
      </w:r>
    </w:p>
    <w:p w14:paraId="01E56FF2" w14:textId="3747FCC5" w:rsidR="00EA440D" w:rsidRDefault="00EA440D" w:rsidP="007C4E1C"/>
    <w:p w14:paraId="08F4536F" w14:textId="0CBF4164" w:rsidR="007C4E1C" w:rsidRDefault="00EA440D" w:rsidP="007C4E1C">
      <w: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Pr>
          <w:vertAlign w:val="superscript"/>
        </w:rPr>
        <w:t>2</w:t>
      </w:r>
      <w:r>
        <w:t xml:space="preserve"> value while Panel B shows the root mean square error (</w:t>
      </w:r>
      <w:proofErr w:type="spellStart"/>
      <w:r>
        <w:t>rmse</w:t>
      </w:r>
      <w:proofErr w:type="spellEnd"/>
      <w:r>
        <w:t>). Panel C shows the predicted natural space NDVI value where 70% of the area, and thus population, has access to sufficient nearby natural space.</w:t>
      </w:r>
      <w:r w:rsidRPr="00A218B5">
        <w:t xml:space="preserve"> </w:t>
      </w:r>
      <w:r>
        <w:t>Models with poor fit (R</w:t>
      </w:r>
      <w:r>
        <w:rPr>
          <w:vertAlign w:val="superscript"/>
        </w:rPr>
        <w:t xml:space="preserve">2 </w:t>
      </w:r>
      <w:r>
        <w:t>less than 0.50) are shown with small dots.</w:t>
      </w:r>
    </w:p>
    <w:p w14:paraId="0D167857" w14:textId="7EDDDDD0" w:rsidR="00120114" w:rsidRDefault="003451B0" w:rsidP="004B5107">
      <w:r>
        <w:rPr>
          <w:noProof/>
        </w:rPr>
        <w:drawing>
          <wp:anchor distT="0" distB="0" distL="114300" distR="114300" simplePos="0" relativeHeight="251683840" behindDoc="1" locked="0" layoutInCell="1" allowOverlap="1" wp14:anchorId="726505AA" wp14:editId="6B0F1D0B">
            <wp:simplePos x="0" y="0"/>
            <wp:positionH relativeFrom="column">
              <wp:posOffset>-142240</wp:posOffset>
            </wp:positionH>
            <wp:positionV relativeFrom="paragraph">
              <wp:posOffset>247015</wp:posOffset>
            </wp:positionV>
            <wp:extent cx="6370320" cy="3942080"/>
            <wp:effectExtent l="0" t="0" r="5080" b="0"/>
            <wp:wrapTight wrapText="bothSides">
              <wp:wrapPolygon edited="0">
                <wp:start x="0" y="0"/>
                <wp:lineTo x="0" y="21503"/>
                <wp:lineTo x="21574" y="21503"/>
                <wp:lineTo x="21574" y="0"/>
                <wp:lineTo x="0" y="0"/>
              </wp:wrapPolygon>
            </wp:wrapTight>
            <wp:docPr id="838989057" name="Picture 1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89057" name="Picture 19" descr="A map of the worl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0320" cy="3942080"/>
                    </a:xfrm>
                    <a:prstGeom prst="rect">
                      <a:avLst/>
                    </a:prstGeom>
                  </pic:spPr>
                </pic:pic>
              </a:graphicData>
            </a:graphic>
            <wp14:sizeRelH relativeFrom="page">
              <wp14:pctWidth>0</wp14:pctWidth>
            </wp14:sizeRelH>
            <wp14:sizeRelV relativeFrom="page">
              <wp14:pctHeight>0</wp14:pctHeight>
            </wp14:sizeRelV>
          </wp:anchor>
        </w:drawing>
      </w:r>
    </w:p>
    <w:p w14:paraId="1339145B" w14:textId="31EB48DF" w:rsidR="00120114" w:rsidRPr="004E0789" w:rsidRDefault="00120114" w:rsidP="00120114">
      <w:pPr>
        <w:rPr>
          <w:i/>
          <w:iCs/>
        </w:rPr>
      </w:pPr>
      <w:r w:rsidRPr="004E0789">
        <w:rPr>
          <w:b/>
          <w:bCs/>
          <w:i/>
          <w:iCs/>
        </w:rPr>
        <w:lastRenderedPageBreak/>
        <w:t xml:space="preserve">Figure 21. </w:t>
      </w:r>
      <w:r w:rsidRPr="004E0789">
        <w:rPr>
          <w:i/>
          <w:iCs/>
        </w:rPr>
        <w:t>Equitable Spatial Distribution model fit statistics and predictions using the predicted NDVI value at 1.00 proportion of green area as a threshold for identifying greenspace.</w:t>
      </w:r>
    </w:p>
    <w:p w14:paraId="4DE69C66" w14:textId="77777777" w:rsidR="004E0789" w:rsidRDefault="004E0789" w:rsidP="00120114"/>
    <w:p w14:paraId="022B0F3A" w14:textId="012CC1C3" w:rsidR="004E0789" w:rsidRDefault="004E0789" w:rsidP="004E0789">
      <w:r>
        <w:rPr>
          <w:noProof/>
        </w:rPr>
        <w:drawing>
          <wp:anchor distT="0" distB="0" distL="114300" distR="114300" simplePos="0" relativeHeight="251684864" behindDoc="1" locked="0" layoutInCell="1" allowOverlap="1" wp14:anchorId="1BAADC4D" wp14:editId="7B562C65">
            <wp:simplePos x="0" y="0"/>
            <wp:positionH relativeFrom="column">
              <wp:posOffset>-264160</wp:posOffset>
            </wp:positionH>
            <wp:positionV relativeFrom="paragraph">
              <wp:posOffset>1328420</wp:posOffset>
            </wp:positionV>
            <wp:extent cx="6604000" cy="4087495"/>
            <wp:effectExtent l="0" t="0" r="0" b="1905"/>
            <wp:wrapTight wrapText="bothSides">
              <wp:wrapPolygon edited="0">
                <wp:start x="0" y="0"/>
                <wp:lineTo x="0" y="21543"/>
                <wp:lineTo x="21558" y="21543"/>
                <wp:lineTo x="21558" y="0"/>
                <wp:lineTo x="0" y="0"/>
              </wp:wrapPolygon>
            </wp:wrapTight>
            <wp:docPr id="1049650331"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0331" name="Picture 20" descr="A map of the worl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04000" cy="4087495"/>
                    </a:xfrm>
                    <a:prstGeom prst="rect">
                      <a:avLst/>
                    </a:prstGeom>
                  </pic:spPr>
                </pic:pic>
              </a:graphicData>
            </a:graphic>
            <wp14:sizeRelH relativeFrom="page">
              <wp14:pctWidth>0</wp14:pctWidth>
            </wp14:sizeRelH>
            <wp14:sizeRelV relativeFrom="page">
              <wp14:pctHeight>0</wp14:pctHeight>
            </wp14:sizeRelV>
          </wp:anchor>
        </w:drawing>
      </w:r>
      <w: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Pr>
          <w:vertAlign w:val="superscript"/>
        </w:rPr>
        <w:t>2</w:t>
      </w:r>
      <w:r>
        <w:t xml:space="preserve"> value while Panel B shows the root mean square error (</w:t>
      </w:r>
      <w:proofErr w:type="spellStart"/>
      <w:r>
        <w:t>rmse</w:t>
      </w:r>
      <w:proofErr w:type="spellEnd"/>
      <w:r>
        <w:t>). Panel C shows the predicted natural space NDVI value where 70% of the area, and thus population, has access to sufficient nearby natural space.</w:t>
      </w:r>
      <w:r w:rsidRPr="00A218B5">
        <w:t xml:space="preserve"> </w:t>
      </w:r>
      <w:r>
        <w:t>Models with poor fit (R</w:t>
      </w:r>
      <w:r>
        <w:rPr>
          <w:vertAlign w:val="superscript"/>
        </w:rPr>
        <w:t xml:space="preserve">2 </w:t>
      </w:r>
      <w:r>
        <w:t>less than 0.50) are shown with small dots.</w:t>
      </w:r>
    </w:p>
    <w:p w14:paraId="2B56A580" w14:textId="77777777" w:rsidR="00120114" w:rsidRDefault="00120114" w:rsidP="004B5107">
      <w:pPr>
        <w:rPr>
          <w:b/>
          <w:bCs/>
        </w:rPr>
      </w:pPr>
    </w:p>
    <w:p w14:paraId="5206BE6D" w14:textId="77777777" w:rsidR="004E0789" w:rsidRDefault="004E0789" w:rsidP="004B5107">
      <w:pPr>
        <w:rPr>
          <w:b/>
          <w:bCs/>
        </w:rPr>
      </w:pPr>
    </w:p>
    <w:p w14:paraId="6BABB179" w14:textId="4BAC4818" w:rsidR="004B5107" w:rsidRPr="004E0789" w:rsidRDefault="004B5107" w:rsidP="004B5107">
      <w:pPr>
        <w:rPr>
          <w:i/>
          <w:iCs/>
        </w:rPr>
      </w:pPr>
      <w:r w:rsidRPr="004E0789">
        <w:rPr>
          <w:b/>
          <w:bCs/>
          <w:i/>
          <w:iCs/>
        </w:rPr>
        <w:t>Figure 2</w:t>
      </w:r>
      <w:r w:rsidR="007C4E1C" w:rsidRPr="004E0789">
        <w:rPr>
          <w:b/>
          <w:bCs/>
          <w:i/>
          <w:iCs/>
        </w:rPr>
        <w:t>2</w:t>
      </w:r>
      <w:r w:rsidRPr="004E0789">
        <w:rPr>
          <w:b/>
          <w:bCs/>
          <w:i/>
          <w:iCs/>
        </w:rPr>
        <w:t xml:space="preserve">. </w:t>
      </w:r>
      <w:r w:rsidRPr="004E0789">
        <w:rPr>
          <w:i/>
          <w:iCs/>
        </w:rPr>
        <w:t>Comparison of Global Human Settlement Urban City Database (GHS-UCDB) urban bounds and C40 self-defined city definitions.</w:t>
      </w:r>
    </w:p>
    <w:p w14:paraId="34C46CD6" w14:textId="77777777" w:rsidR="004B5107" w:rsidRDefault="004B5107" w:rsidP="004B5107"/>
    <w:p w14:paraId="337D5982" w14:textId="27464619" w:rsidR="00741D99" w:rsidRPr="00AC3866" w:rsidRDefault="004B5107" w:rsidP="00AC3866">
      <w:r>
        <w:t xml:space="preserve">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w:t>
      </w:r>
      <w:r>
        <w:lastRenderedPageBreak/>
        <w:t xml:space="preserve">always the case, particularly in Chinese C40 cities. The C40 defined shapes are shown in red and </w:t>
      </w:r>
      <w:r w:rsidR="004E0789" w:rsidRPr="007D0B42">
        <w:rPr>
          <w:b/>
          <w:bCs/>
          <w:i/>
          <w:iCs/>
          <w:noProof/>
        </w:rPr>
        <w:drawing>
          <wp:anchor distT="0" distB="0" distL="114300" distR="114300" simplePos="0" relativeHeight="251659264" behindDoc="1" locked="0" layoutInCell="1" allowOverlap="1" wp14:anchorId="43D85302" wp14:editId="38710B16">
            <wp:simplePos x="0" y="0"/>
            <wp:positionH relativeFrom="column">
              <wp:posOffset>-558800</wp:posOffset>
            </wp:positionH>
            <wp:positionV relativeFrom="paragraph">
              <wp:posOffset>913765</wp:posOffset>
            </wp:positionV>
            <wp:extent cx="7011035" cy="6172200"/>
            <wp:effectExtent l="0" t="0" r="0" b="0"/>
            <wp:wrapTight wrapText="bothSides">
              <wp:wrapPolygon edited="0">
                <wp:start x="0" y="0"/>
                <wp:lineTo x="0" y="21556"/>
                <wp:lineTo x="21559" y="21556"/>
                <wp:lineTo x="21559"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1035" cy="6172200"/>
                    </a:xfrm>
                    <a:prstGeom prst="rect">
                      <a:avLst/>
                    </a:prstGeom>
                  </pic:spPr>
                </pic:pic>
              </a:graphicData>
            </a:graphic>
            <wp14:sizeRelH relativeFrom="page">
              <wp14:pctWidth>0</wp14:pctWidth>
            </wp14:sizeRelH>
            <wp14:sizeRelV relativeFrom="page">
              <wp14:pctHeight>0</wp14:pctHeight>
            </wp14:sizeRelV>
          </wp:anchor>
        </w:drawing>
      </w:r>
      <w:r>
        <w:t>the GHS-UCDB bounds in blue.</w:t>
      </w:r>
    </w:p>
    <w:p w14:paraId="1A3FA291" w14:textId="5866001F" w:rsidR="004B5107" w:rsidRPr="00AC3866" w:rsidRDefault="004B5107" w:rsidP="004B5107">
      <w:pPr>
        <w:pStyle w:val="subheader"/>
      </w:pPr>
      <w:commentRangeStart w:id="25"/>
      <w:r w:rsidRPr="00AC3866">
        <w:rPr>
          <w:b/>
          <w:bCs/>
        </w:rPr>
        <w:lastRenderedPageBreak/>
        <w:t>Figure 2</w:t>
      </w:r>
      <w:r w:rsidR="00AC3866" w:rsidRPr="00AC3866">
        <w:rPr>
          <w:b/>
          <w:bCs/>
        </w:rPr>
        <w:t>3</w:t>
      </w:r>
      <w:r w:rsidRPr="00AC3866">
        <w:rPr>
          <w:b/>
          <w:bCs/>
        </w:rPr>
        <w:t>.</w:t>
      </w:r>
      <w:r w:rsidRPr="00AC3866">
        <w:t xml:space="preserve"> Comparison of estimated Urban Nature Declaration target-equivalent natural space levels by urban boundary definition.</w:t>
      </w:r>
      <w:commentRangeEnd w:id="25"/>
      <w:r w:rsidR="00AC3866">
        <w:rPr>
          <w:rStyle w:val="CommentReference"/>
          <w:i w:val="0"/>
          <w:iCs w:val="0"/>
          <w:color w:val="auto"/>
          <w:shd w:val="clear" w:color="auto" w:fill="auto"/>
        </w:rPr>
        <w:commentReference w:id="25"/>
      </w:r>
    </w:p>
    <w:p w14:paraId="164C5A5D" w14:textId="77777777" w:rsidR="004B5107" w:rsidRDefault="004B5107" w:rsidP="004B5107">
      <w:pPr>
        <w:pStyle w:val="subheader"/>
        <w:rPr>
          <w:i w:val="0"/>
          <w:iCs w:val="0"/>
        </w:rPr>
      </w:pPr>
    </w:p>
    <w:p w14:paraId="0A33526B" w14:textId="77777777" w:rsidR="004B5107" w:rsidRDefault="004B5107" w:rsidP="004B5107">
      <w:pPr>
        <w:pStyle w:val="subheader"/>
        <w:rPr>
          <w:i w:val="0"/>
          <w:iCs w:val="0"/>
        </w:rPr>
      </w:pPr>
      <w:r>
        <w:rPr>
          <w:i w:val="0"/>
          <w:iCs w:val="0"/>
        </w:rPr>
        <w:t xml:space="preserve">Panels A and C show the estimated NDVI value equivalent of achieving the Quality Total Cover target, or 30% green area. Panel A shows the results of the restricted ordinary least squares (OLS) model while Panel C shows that of the unrestricted model. Panels B and D show the estimated </w:t>
      </w:r>
      <w:r>
        <w:t>NDVI plus water</w:t>
      </w:r>
      <w:r w:rsidDel="004E7277">
        <w:rPr>
          <w:i w:val="0"/>
          <w:iCs w:val="0"/>
        </w:rPr>
        <w:t xml:space="preserve"> </w:t>
      </w:r>
      <w:r>
        <w:rPr>
          <w:i w:val="0"/>
          <w:iCs w:val="0"/>
        </w:rPr>
        <w:t xml:space="preserve">value equivalent of achieving the Equitable Spatial Distribution target, or 70% area with access to natural space. Panel B shows the results of the restricted ordinary least squares (OLS) model while Panel D shows that of the unrestricted model.  Each dot represents a city, with purple dots representing cities in which the Global Human Settlement Urban </w:t>
      </w:r>
      <w:proofErr w:type="spellStart"/>
      <w:r>
        <w:rPr>
          <w:i w:val="0"/>
          <w:iCs w:val="0"/>
        </w:rPr>
        <w:t>Centres</w:t>
      </w:r>
      <w:proofErr w:type="spellEnd"/>
      <w:r>
        <w:rPr>
          <w:i w:val="0"/>
          <w:iCs w:val="0"/>
        </w:rPr>
        <w:t xml:space="preserve"> Database (UCDB) urban definition is a larger area and green dots showing cities for which the C40 urban definition is larger. </w:t>
      </w:r>
    </w:p>
    <w:p w14:paraId="6DED81EC" w14:textId="77777777" w:rsidR="004B5107" w:rsidRDefault="004B5107" w:rsidP="004B5107">
      <w:pPr>
        <w:pStyle w:val="subheader"/>
        <w:rPr>
          <w:i w:val="0"/>
          <w:iCs w:val="0"/>
        </w:rPr>
      </w:pPr>
      <w:r>
        <w:rPr>
          <w:i w:val="0"/>
          <w:iCs w:val="0"/>
          <w:noProof/>
          <w:color w:val="FF0000"/>
        </w:rPr>
        <w:drawing>
          <wp:anchor distT="0" distB="0" distL="114300" distR="114300" simplePos="0" relativeHeight="251660288" behindDoc="1" locked="0" layoutInCell="1" allowOverlap="1" wp14:anchorId="480F97F8" wp14:editId="1945F078">
            <wp:simplePos x="0" y="0"/>
            <wp:positionH relativeFrom="column">
              <wp:posOffset>101600</wp:posOffset>
            </wp:positionH>
            <wp:positionV relativeFrom="paragraph">
              <wp:posOffset>186690</wp:posOffset>
            </wp:positionV>
            <wp:extent cx="5486400" cy="5682615"/>
            <wp:effectExtent l="0" t="0" r="0" b="0"/>
            <wp:wrapTight wrapText="bothSides">
              <wp:wrapPolygon edited="0">
                <wp:start x="0" y="0"/>
                <wp:lineTo x="0" y="21530"/>
                <wp:lineTo x="21550" y="21530"/>
                <wp:lineTo x="21550" y="0"/>
                <wp:lineTo x="0" y="0"/>
              </wp:wrapPolygon>
            </wp:wrapTight>
            <wp:docPr id="2085711551" name="Picture 2"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1551" name="Picture 2" descr="A graph of different colore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682615"/>
                    </a:xfrm>
                    <a:prstGeom prst="rect">
                      <a:avLst/>
                    </a:prstGeom>
                  </pic:spPr>
                </pic:pic>
              </a:graphicData>
            </a:graphic>
            <wp14:sizeRelH relativeFrom="page">
              <wp14:pctWidth>0</wp14:pctWidth>
            </wp14:sizeRelH>
            <wp14:sizeRelV relativeFrom="page">
              <wp14:pctHeight>0</wp14:pctHeight>
            </wp14:sizeRelV>
          </wp:anchor>
        </w:drawing>
      </w:r>
    </w:p>
    <w:p w14:paraId="4B9E3DA2" w14:textId="77777777" w:rsidR="004B5107" w:rsidRDefault="004B5107" w:rsidP="004B5107">
      <w:pPr>
        <w:pStyle w:val="subheader"/>
        <w:rPr>
          <w:i w:val="0"/>
          <w:iCs w:val="0"/>
          <w:color w:val="FF0000"/>
        </w:rPr>
      </w:pPr>
    </w:p>
    <w:p w14:paraId="10AF5648" w14:textId="77777777" w:rsidR="004B5107" w:rsidRDefault="004B5107" w:rsidP="004B5107">
      <w:pPr>
        <w:rPr>
          <w:b/>
          <w:bCs/>
          <w:shd w:val="clear" w:color="auto" w:fill="FFFFFF"/>
        </w:rPr>
      </w:pPr>
    </w:p>
    <w:p w14:paraId="318DC73F" w14:textId="77777777" w:rsidR="004B5107" w:rsidRDefault="004B5107" w:rsidP="004B5107">
      <w:pPr>
        <w:ind w:firstLine="720"/>
        <w:rPr>
          <w:b/>
          <w:bCs/>
          <w:shd w:val="clear" w:color="auto" w:fill="FFFFFF"/>
        </w:rPr>
      </w:pPr>
      <w:commentRangeStart w:id="26"/>
      <w:r>
        <w:rPr>
          <w:i/>
          <w:iCs/>
          <w:noProof/>
          <w:color w:val="FF0000"/>
        </w:rPr>
        <w:lastRenderedPageBreak/>
        <w:drawing>
          <wp:anchor distT="0" distB="0" distL="114300" distR="114300" simplePos="0" relativeHeight="251661312" behindDoc="1" locked="0" layoutInCell="1" allowOverlap="1" wp14:anchorId="2B26EA3C" wp14:editId="0EF4D3F2">
            <wp:simplePos x="0" y="0"/>
            <wp:positionH relativeFrom="column">
              <wp:posOffset>-25400</wp:posOffset>
            </wp:positionH>
            <wp:positionV relativeFrom="paragraph">
              <wp:posOffset>140335</wp:posOffset>
            </wp:positionV>
            <wp:extent cx="5943600" cy="6216650"/>
            <wp:effectExtent l="0" t="0" r="0" b="6350"/>
            <wp:wrapTight wrapText="bothSides">
              <wp:wrapPolygon edited="0">
                <wp:start x="0" y="0"/>
                <wp:lineTo x="0" y="21578"/>
                <wp:lineTo x="21554" y="21578"/>
                <wp:lineTo x="21554" y="0"/>
                <wp:lineTo x="0" y="0"/>
              </wp:wrapPolygon>
            </wp:wrapTight>
            <wp:docPr id="639297597" name="Picture 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97597" name="Picture 3" descr="A picture containing text, diagram, line, pl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216650"/>
                    </a:xfrm>
                    <a:prstGeom prst="rect">
                      <a:avLst/>
                    </a:prstGeom>
                  </pic:spPr>
                </pic:pic>
              </a:graphicData>
            </a:graphic>
            <wp14:sizeRelH relativeFrom="page">
              <wp14:pctWidth>0</wp14:pctWidth>
            </wp14:sizeRelH>
            <wp14:sizeRelV relativeFrom="page">
              <wp14:pctHeight>0</wp14:pctHeight>
            </wp14:sizeRelV>
          </wp:anchor>
        </w:drawing>
      </w:r>
      <w:commentRangeEnd w:id="26"/>
      <w:r>
        <w:rPr>
          <w:rStyle w:val="CommentReference"/>
        </w:rPr>
        <w:commentReference w:id="26"/>
      </w:r>
    </w:p>
    <w:p w14:paraId="2721937B" w14:textId="77777777" w:rsidR="004B5107" w:rsidRDefault="004B5107" w:rsidP="004B5107">
      <w:pPr>
        <w:ind w:firstLine="720"/>
        <w:rPr>
          <w:b/>
          <w:bCs/>
          <w:shd w:val="clear" w:color="auto" w:fill="FFFFFF"/>
        </w:rPr>
      </w:pPr>
    </w:p>
    <w:p w14:paraId="4E23961F" w14:textId="77777777" w:rsidR="004B5107" w:rsidRDefault="004B5107" w:rsidP="004B5107">
      <w:pPr>
        <w:ind w:firstLine="720"/>
        <w:rPr>
          <w:b/>
          <w:bCs/>
          <w:shd w:val="clear" w:color="auto" w:fill="FFFFFF"/>
        </w:rPr>
      </w:pPr>
    </w:p>
    <w:p w14:paraId="46430531" w14:textId="77777777" w:rsidR="004B5107" w:rsidRDefault="004B5107" w:rsidP="004B5107">
      <w:pPr>
        <w:ind w:firstLine="720"/>
        <w:rPr>
          <w:b/>
          <w:bCs/>
          <w:shd w:val="clear" w:color="auto" w:fill="FFFFFF"/>
        </w:rPr>
      </w:pPr>
    </w:p>
    <w:p w14:paraId="142B1227" w14:textId="77777777" w:rsidR="004B5107" w:rsidRDefault="004B5107" w:rsidP="004B5107">
      <w:pPr>
        <w:ind w:firstLine="720"/>
        <w:rPr>
          <w:b/>
          <w:bCs/>
          <w:shd w:val="clear" w:color="auto" w:fill="FFFFFF"/>
        </w:rPr>
      </w:pPr>
    </w:p>
    <w:p w14:paraId="536424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nenberg, Susan Casper" w:date="2023-09-14T08:32:00Z" w:initials="ASC">
    <w:p w14:paraId="0B916B44" w14:textId="06F3D9FF" w:rsidR="00AD5359" w:rsidRDefault="00AD5359">
      <w:pPr>
        <w:pStyle w:val="CommentText"/>
      </w:pPr>
      <w:r>
        <w:rPr>
          <w:rStyle w:val="CommentReference"/>
        </w:rPr>
        <w:annotationRef/>
      </w:r>
      <w:r>
        <w:t>Is it mentioned anywhere that we ignore this? If not, add it – maybe one sentence in the methods or limitation section</w:t>
      </w:r>
    </w:p>
  </w:comment>
  <w:comment w:id="3" w:author="Anenberg, Susan Casper" w:date="2023-09-14T08:33:00Z" w:initials="ASC">
    <w:p w14:paraId="67FD6E15" w14:textId="1E899EDB" w:rsidR="00AD5359" w:rsidRDefault="00AD5359">
      <w:pPr>
        <w:pStyle w:val="CommentText"/>
      </w:pPr>
      <w:r>
        <w:rPr>
          <w:rStyle w:val="CommentReference"/>
        </w:rPr>
        <w:annotationRef/>
      </w:r>
      <w:r>
        <w:t>What do you mean by this that is different from the healthier, denser vegetation that was noted as an NDVI strength earlier?</w:t>
      </w:r>
    </w:p>
  </w:comment>
  <w:comment w:id="4" w:author="Martin, Greta Katherine" w:date="2023-09-18T10:37:00Z" w:initials="GM">
    <w:p w14:paraId="08DDE9F2" w14:textId="77777777" w:rsidR="005533F2" w:rsidRDefault="005533F2" w:rsidP="007E3C39">
      <w:r>
        <w:rPr>
          <w:rStyle w:val="CommentReference"/>
        </w:rPr>
        <w:annotationRef/>
      </w:r>
      <w:r>
        <w:rPr>
          <w:color w:val="000000"/>
          <w:sz w:val="20"/>
          <w:szCs w:val="20"/>
        </w:rPr>
        <w:t>I guess infrastructure like trash clean up, lighting, water fountains, paths, etc like how usable the space is</w:t>
      </w:r>
    </w:p>
  </w:comment>
  <w:comment w:id="6" w:author="Anenberg, Susan Casper" w:date="2023-09-14T08:53:00Z" w:initials="ASC">
    <w:p w14:paraId="33961C69" w14:textId="3BBA5D0C" w:rsidR="00845610" w:rsidRDefault="00845610">
      <w:pPr>
        <w:pStyle w:val="CommentText"/>
      </w:pPr>
      <w:r>
        <w:rPr>
          <w:rStyle w:val="CommentReference"/>
        </w:rPr>
        <w:annotationRef/>
      </w:r>
      <w:r>
        <w:t>Not sure what this refers to… has this been described yet? Suggest following the steps in the flow chart for the text description which will make it easier for the readers to follow along</w:t>
      </w:r>
    </w:p>
  </w:comment>
  <w:comment w:id="7" w:author="Anenberg, Susan Casper" w:date="2023-09-14T08:54:00Z" w:initials="ASC">
    <w:p w14:paraId="71A88072" w14:textId="04408E43" w:rsidR="0088355E" w:rsidRDefault="0088355E">
      <w:pPr>
        <w:pStyle w:val="CommentText"/>
      </w:pPr>
      <w:r>
        <w:rPr>
          <w:rStyle w:val="CommentReference"/>
        </w:rPr>
        <w:annotationRef/>
      </w:r>
      <w:r>
        <w:t>Suggest replacing this with the flow chart</w:t>
      </w:r>
    </w:p>
  </w:comment>
  <w:comment w:id="8" w:author="Anenberg, Susan Casper" w:date="2023-09-14T08:55:00Z" w:initials="ASC">
    <w:p w14:paraId="44179777" w14:textId="52FE998E" w:rsidR="0088355E" w:rsidRDefault="0088355E">
      <w:pPr>
        <w:pStyle w:val="CommentText"/>
      </w:pPr>
      <w:r>
        <w:rPr>
          <w:rStyle w:val="CommentReference"/>
        </w:rPr>
        <w:annotationRef/>
      </w:r>
      <w:r>
        <w:t>Why is Lima so low? That’s kind of surprising, though I’ve never been there to know. Can you do a quick reality check to see if Lima is just really urbanized with little green space using google earth or something?</w:t>
      </w:r>
    </w:p>
  </w:comment>
  <w:comment w:id="10" w:author="Anenberg, Susan Casper" w:date="2023-09-14T08:57:00Z" w:initials="ASC">
    <w:p w14:paraId="01A12C6D" w14:textId="66A5701B" w:rsidR="00E7223F" w:rsidRDefault="00E7223F">
      <w:pPr>
        <w:pStyle w:val="CommentText"/>
      </w:pPr>
      <w:r>
        <w:rPr>
          <w:rStyle w:val="CommentReference"/>
        </w:rPr>
        <w:annotationRef/>
      </w:r>
      <w:r>
        <w:t>Add the year</w:t>
      </w:r>
    </w:p>
  </w:comment>
  <w:comment w:id="12" w:author="Anenberg, Susan Casper" w:date="2023-09-14T08:57:00Z" w:initials="ASC">
    <w:p w14:paraId="05750BE3" w14:textId="6DA2F86D" w:rsidR="004F4A49" w:rsidRDefault="004F4A49">
      <w:pPr>
        <w:pStyle w:val="CommentText"/>
      </w:pPr>
      <w:r>
        <w:rPr>
          <w:rStyle w:val="CommentReference"/>
        </w:rPr>
        <w:annotationRef/>
      </w:r>
      <w:r>
        <w:t>Move text up before first results figure</w:t>
      </w:r>
    </w:p>
  </w:comment>
  <w:comment w:id="13" w:author="Anenberg, Susan Casper" w:date="2023-09-14T08:57:00Z" w:initials="ASC">
    <w:p w14:paraId="202157D9" w14:textId="45A3207D" w:rsidR="004F4A49" w:rsidRDefault="004F4A49">
      <w:pPr>
        <w:pStyle w:val="CommentText"/>
      </w:pPr>
      <w:r>
        <w:rPr>
          <w:rStyle w:val="CommentReference"/>
        </w:rPr>
        <w:annotationRef/>
      </w:r>
      <w:r>
        <w:t>Is there a supplemental figure to refer to here?</w:t>
      </w:r>
    </w:p>
  </w:comment>
  <w:comment w:id="16" w:author="Anenberg, Susan Casper" w:date="2023-09-14T08:58:00Z" w:initials="ASC">
    <w:p w14:paraId="6D84762E" w14:textId="6C661459" w:rsidR="004F4A49" w:rsidRDefault="004F4A49">
      <w:pPr>
        <w:pStyle w:val="CommentText"/>
      </w:pPr>
      <w:r>
        <w:rPr>
          <w:rStyle w:val="CommentReference"/>
        </w:rPr>
        <w:annotationRef/>
      </w:r>
      <w:r>
        <w:t>Paper uses percent in some places and proportion in others. Should be consistent</w:t>
      </w:r>
    </w:p>
  </w:comment>
  <w:comment w:id="15" w:author="Anenberg, Susan Casper" w:date="2023-09-14T08:58:00Z" w:initials="ASC">
    <w:p w14:paraId="23278375" w14:textId="79F958CC" w:rsidR="004F4A49" w:rsidRDefault="004F4A49">
      <w:pPr>
        <w:pStyle w:val="CommentText"/>
      </w:pPr>
      <w:r>
        <w:rPr>
          <w:rStyle w:val="CommentReference"/>
        </w:rPr>
        <w:annotationRef/>
      </w:r>
      <w:r>
        <w:t>I didn’t find this comparison particularly useful since they are just really different metrics. Can eliminate the comparison wording and just report the numbers for proportion green area</w:t>
      </w:r>
    </w:p>
  </w:comment>
  <w:comment w:id="17" w:author="Anenberg, Susan Casper" w:date="2023-09-14T08:59:00Z" w:initials="ASC">
    <w:p w14:paraId="442A8FCE" w14:textId="17C5A508" w:rsidR="00D07EFB" w:rsidRDefault="00D07EFB">
      <w:pPr>
        <w:pStyle w:val="CommentText"/>
      </w:pPr>
      <w:r>
        <w:rPr>
          <w:rStyle w:val="CommentReference"/>
        </w:rPr>
        <w:annotationRef/>
      </w:r>
      <w:r>
        <w:t>Status would be something like “meets” or “doesn’t meet” the target. Suggest rephrasing as “Extent of greenspace and natural space across C40 cities by region in 2020 using metrics comparable to the two Urban Natural Declaration targets.” Then explain what’s in panels A and B</w:t>
      </w:r>
    </w:p>
  </w:comment>
  <w:comment w:id="19" w:author="Anenberg, Susan Casper" w:date="2023-09-14T09:04:00Z" w:initials="ASC">
    <w:p w14:paraId="7325588B" w14:textId="0D461E39" w:rsidR="007533F5" w:rsidRDefault="007533F5">
      <w:pPr>
        <w:pStyle w:val="CommentText"/>
      </w:pPr>
      <w:r>
        <w:rPr>
          <w:rStyle w:val="CommentReference"/>
        </w:rPr>
        <w:annotationRef/>
      </w:r>
      <w:r>
        <w:t>Since model fit was still pretty good for ESD target, I would just remove these comparison words</w:t>
      </w:r>
    </w:p>
  </w:comment>
  <w:comment w:id="20" w:author="Martin, Greta Katherine" w:date="2023-09-13T13:51:00Z" w:initials="GM">
    <w:p w14:paraId="5F7F0F3E" w14:textId="77777777" w:rsidR="00501D79" w:rsidRDefault="00501D79" w:rsidP="00D061FB">
      <w:r>
        <w:rPr>
          <w:rStyle w:val="CommentReference"/>
        </w:rPr>
        <w:annotationRef/>
      </w:r>
      <w:r>
        <w:rPr>
          <w:color w:val="000000"/>
          <w:sz w:val="20"/>
          <w:szCs w:val="20"/>
        </w:rPr>
        <w:t>This is from the previous version. I am still running the c40 city files through the new 10m data (through T1, wrapping up T2)</w:t>
      </w:r>
    </w:p>
  </w:comment>
  <w:comment w:id="21" w:author="Martin, Greta Katherine" w:date="2023-09-13T13:52:00Z" w:initials="GM">
    <w:p w14:paraId="552F71D4" w14:textId="77777777" w:rsidR="00501D79" w:rsidRDefault="00501D79" w:rsidP="00F81CC7">
      <w:r>
        <w:rPr>
          <w:rStyle w:val="CommentReference"/>
        </w:rPr>
        <w:annotationRef/>
      </w:r>
      <w:r>
        <w:rPr>
          <w:color w:val="000000"/>
          <w:sz w:val="20"/>
          <w:szCs w:val="20"/>
        </w:rPr>
        <w:t>Similarly appendix graphs on this are old</w:t>
      </w:r>
    </w:p>
  </w:comment>
  <w:comment w:id="22" w:author="Martin, Greta Katherine" w:date="2023-09-13T12:06:00Z" w:initials="GM">
    <w:p w14:paraId="1AD4F8D8" w14:textId="47472669" w:rsidR="007679CC" w:rsidRDefault="007679CC" w:rsidP="00B73961">
      <w:r>
        <w:rPr>
          <w:rStyle w:val="CommentReference"/>
        </w:rPr>
        <w:annotationRef/>
      </w:r>
      <w:r>
        <w:rPr>
          <w:color w:val="000000"/>
          <w:sz w:val="20"/>
          <w:szCs w:val="20"/>
        </w:rPr>
        <w:t>Not sure how to label these… do I break them up into broad sections or just list all figures?</w:t>
      </w:r>
    </w:p>
  </w:comment>
  <w:comment w:id="23" w:author="Martin, Greta Katherine" w:date="2023-09-13T13:55:00Z" w:initials="GM">
    <w:p w14:paraId="76006DCC" w14:textId="77777777" w:rsidR="00BA0017" w:rsidRDefault="00BA0017" w:rsidP="0006059D">
      <w:r>
        <w:rPr>
          <w:rStyle w:val="CommentReference"/>
        </w:rPr>
        <w:annotationRef/>
      </w:r>
      <w:r>
        <w:rPr>
          <w:sz w:val="20"/>
          <w:szCs w:val="20"/>
        </w:rPr>
        <w:t xml:space="preserve">The way I have this now this is the 100m data (no blurring) I.e. natural space </w:t>
      </w:r>
      <w:r>
        <w:rPr>
          <w:sz w:val="20"/>
          <w:szCs w:val="20"/>
        </w:rPr>
        <w:t>ndvi following the simple target 1 steps not the min area within buffer steps of target 2. Not sure if that makes more sense to include here or not?</w:t>
      </w:r>
    </w:p>
  </w:comment>
  <w:comment w:id="24" w:author="Martin, Greta Katherine" w:date="2023-09-13T13:59:00Z" w:initials="GM">
    <w:p w14:paraId="4850969D" w14:textId="77777777" w:rsidR="00C070F7" w:rsidRDefault="00C070F7" w:rsidP="003662EE">
      <w:r>
        <w:rPr>
          <w:rStyle w:val="CommentReference"/>
        </w:rPr>
        <w:annotationRef/>
      </w:r>
      <w:r>
        <w:rPr>
          <w:color w:val="000000"/>
          <w:sz w:val="20"/>
          <w:szCs w:val="20"/>
        </w:rPr>
        <w:t xml:space="preserve">(This is also the version </w:t>
      </w:r>
      <w:r>
        <w:rPr>
          <w:color w:val="000000"/>
          <w:sz w:val="20"/>
          <w:szCs w:val="20"/>
        </w:rPr>
        <w:t>ive summarized in text)</w:t>
      </w:r>
    </w:p>
  </w:comment>
  <w:comment w:id="25" w:author="Martin, Greta Katherine" w:date="2023-09-13T14:08:00Z" w:initials="GM">
    <w:p w14:paraId="5C1F8877" w14:textId="77777777" w:rsidR="00AC3866" w:rsidRDefault="00AC3866" w:rsidP="00F71F76">
      <w:r>
        <w:rPr>
          <w:rStyle w:val="CommentReference"/>
        </w:rPr>
        <w:annotationRef/>
      </w:r>
      <w:r>
        <w:rPr>
          <w:color w:val="000000"/>
          <w:sz w:val="20"/>
          <w:szCs w:val="20"/>
        </w:rPr>
        <w:t xml:space="preserve">This is old. </w:t>
      </w:r>
      <w:r>
        <w:rPr>
          <w:color w:val="000000"/>
          <w:sz w:val="20"/>
          <w:szCs w:val="20"/>
        </w:rPr>
        <w:t xml:space="preserve">Also </w:t>
      </w:r>
      <w:r>
        <w:rPr>
          <w:color w:val="000000"/>
          <w:sz w:val="20"/>
          <w:szCs w:val="20"/>
        </w:rPr>
        <w:t>ive abandoned the restricted/unrestricted models because the restricted ones fit so poorly so this would have just two panels</w:t>
      </w:r>
    </w:p>
  </w:comment>
  <w:comment w:id="26" w:author="Martin, Greta Katherine" w:date="2023-07-10T14:29:00Z" w:initials="GM">
    <w:p w14:paraId="2B76552A" w14:textId="72E7ABCB" w:rsidR="000F5175" w:rsidRDefault="000F5175" w:rsidP="004B5107">
      <w:r>
        <w:rPr>
          <w:rStyle w:val="CommentReference"/>
        </w:rPr>
        <w:annotationRef/>
      </w:r>
      <w:r>
        <w:rPr>
          <w:sz w:val="20"/>
          <w:szCs w:val="20"/>
        </w:rPr>
        <w:t>I think above graph makes more sense because its final outcome of paper but also made this that we could include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916B44" w15:done="0"/>
  <w15:commentEx w15:paraId="67FD6E15" w15:done="0"/>
  <w15:commentEx w15:paraId="08DDE9F2" w15:paraIdParent="67FD6E15" w15:done="0"/>
  <w15:commentEx w15:paraId="33961C69" w15:done="0"/>
  <w15:commentEx w15:paraId="71A88072" w15:done="0"/>
  <w15:commentEx w15:paraId="44179777" w15:done="0"/>
  <w15:commentEx w15:paraId="01A12C6D" w15:done="0"/>
  <w15:commentEx w15:paraId="05750BE3" w15:done="0"/>
  <w15:commentEx w15:paraId="202157D9" w15:done="0"/>
  <w15:commentEx w15:paraId="6D84762E" w15:done="0"/>
  <w15:commentEx w15:paraId="23278375" w15:done="0"/>
  <w15:commentEx w15:paraId="442A8FCE" w15:done="0"/>
  <w15:commentEx w15:paraId="7325588B" w15:done="0"/>
  <w15:commentEx w15:paraId="5F7F0F3E" w15:done="0"/>
  <w15:commentEx w15:paraId="552F71D4" w15:paraIdParent="5F7F0F3E" w15:done="0"/>
  <w15:commentEx w15:paraId="1AD4F8D8" w15:done="0"/>
  <w15:commentEx w15:paraId="76006DCC" w15:done="0"/>
  <w15:commentEx w15:paraId="4850969D" w15:paraIdParent="76006DCC" w15:done="0"/>
  <w15:commentEx w15:paraId="5C1F8877" w15:done="0"/>
  <w15:commentEx w15:paraId="2B7655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2A6CF" w16cex:dateUtc="2023-09-18T14:37:00Z"/>
  <w16cex:commentExtensible w16cex:durableId="28AC3CFC" w16cex:dateUtc="2023-09-13T17:51:00Z"/>
  <w16cex:commentExtensible w16cex:durableId="28AC3D0B" w16cex:dateUtc="2023-09-13T17:52:00Z"/>
  <w16cex:commentExtensible w16cex:durableId="28AC2444" w16cex:dateUtc="2023-09-13T16:06:00Z"/>
  <w16cex:commentExtensible w16cex:durableId="28AC3DEF" w16cex:dateUtc="2023-09-13T17:55:00Z"/>
  <w16cex:commentExtensible w16cex:durableId="28AC3EDC" w16cex:dateUtc="2023-09-13T17:59:00Z"/>
  <w16cex:commentExtensible w16cex:durableId="28AC40D8" w16cex:dateUtc="2023-09-13T18:08:00Z"/>
  <w16cex:commentExtensible w16cex:durableId="28569467" w16cex:dateUtc="2023-07-10T1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916B44" w16cid:durableId="28AD439C"/>
  <w16cid:commentId w16cid:paraId="67FD6E15" w16cid:durableId="28AD43C0"/>
  <w16cid:commentId w16cid:paraId="08DDE9F2" w16cid:durableId="28B2A6CF"/>
  <w16cid:commentId w16cid:paraId="33961C69" w16cid:durableId="28AD489E"/>
  <w16cid:commentId w16cid:paraId="71A88072" w16cid:durableId="28AD48D8"/>
  <w16cid:commentId w16cid:paraId="44179777" w16cid:durableId="28AD48E9"/>
  <w16cid:commentId w16cid:paraId="01A12C6D" w16cid:durableId="28AD4960"/>
  <w16cid:commentId w16cid:paraId="05750BE3" w16cid:durableId="28AD497F"/>
  <w16cid:commentId w16cid:paraId="202157D9" w16cid:durableId="28AD4992"/>
  <w16cid:commentId w16cid:paraId="6D84762E" w16cid:durableId="28AD49A5"/>
  <w16cid:commentId w16cid:paraId="23278375" w16cid:durableId="28AD49BD"/>
  <w16cid:commentId w16cid:paraId="442A8FCE" w16cid:durableId="28AD49F9"/>
  <w16cid:commentId w16cid:paraId="7325588B" w16cid:durableId="28AD4B1D"/>
  <w16cid:commentId w16cid:paraId="5F7F0F3E" w16cid:durableId="28AC3CFC"/>
  <w16cid:commentId w16cid:paraId="552F71D4" w16cid:durableId="28AC3D0B"/>
  <w16cid:commentId w16cid:paraId="1AD4F8D8" w16cid:durableId="28AC2444"/>
  <w16cid:commentId w16cid:paraId="76006DCC" w16cid:durableId="28AC3DEF"/>
  <w16cid:commentId w16cid:paraId="4850969D" w16cid:durableId="28AC3EDC"/>
  <w16cid:commentId w16cid:paraId="5C1F8877" w16cid:durableId="28AC40D8"/>
  <w16cid:commentId w16cid:paraId="2B76552A" w16cid:durableId="2856946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4904382">
    <w:abstractNumId w:val="5"/>
  </w:num>
  <w:num w:numId="2" w16cid:durableId="745490871">
    <w:abstractNumId w:val="4"/>
  </w:num>
  <w:num w:numId="3" w16cid:durableId="1726684198">
    <w:abstractNumId w:val="3"/>
  </w:num>
  <w:num w:numId="4" w16cid:durableId="1125999735">
    <w:abstractNumId w:val="9"/>
  </w:num>
  <w:num w:numId="5" w16cid:durableId="1570262164">
    <w:abstractNumId w:val="7"/>
  </w:num>
  <w:num w:numId="6" w16cid:durableId="564023832">
    <w:abstractNumId w:val="2"/>
  </w:num>
  <w:num w:numId="7" w16cid:durableId="1345329277">
    <w:abstractNumId w:val="8"/>
  </w:num>
  <w:num w:numId="8" w16cid:durableId="476384715">
    <w:abstractNumId w:val="0"/>
  </w:num>
  <w:num w:numId="9" w16cid:durableId="658383346">
    <w:abstractNumId w:val="1"/>
  </w:num>
  <w:num w:numId="10" w16cid:durableId="5368920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enberg, Susan Casper">
    <w15:presenceInfo w15:providerId="AD" w15:userId="S-1-5-21-2551908886-1609939859-1204051493-349272"/>
  </w15:person>
  <w15:person w15:author="Martin, Greta Katherine">
    <w15:presenceInfo w15:providerId="AD" w15:userId="S::gretam@gwu.edu::693602ef-7d81-41bb-a23e-17f4d1452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78C0"/>
    <w:rsid w:val="00011F06"/>
    <w:rsid w:val="00015ABF"/>
    <w:rsid w:val="000202C8"/>
    <w:rsid w:val="00027DCA"/>
    <w:rsid w:val="00044EE1"/>
    <w:rsid w:val="00045EA3"/>
    <w:rsid w:val="00047720"/>
    <w:rsid w:val="00051B69"/>
    <w:rsid w:val="0007702B"/>
    <w:rsid w:val="000C65ED"/>
    <w:rsid w:val="000D5BAC"/>
    <w:rsid w:val="000E043F"/>
    <w:rsid w:val="000E3B71"/>
    <w:rsid w:val="000F3B82"/>
    <w:rsid w:val="000F5175"/>
    <w:rsid w:val="001028EE"/>
    <w:rsid w:val="00102DF6"/>
    <w:rsid w:val="00107CA0"/>
    <w:rsid w:val="00115584"/>
    <w:rsid w:val="00120114"/>
    <w:rsid w:val="00125387"/>
    <w:rsid w:val="0012742B"/>
    <w:rsid w:val="0015572E"/>
    <w:rsid w:val="0018074D"/>
    <w:rsid w:val="001A2B2D"/>
    <w:rsid w:val="001B496E"/>
    <w:rsid w:val="001B6402"/>
    <w:rsid w:val="001D31BB"/>
    <w:rsid w:val="001E763E"/>
    <w:rsid w:val="0020576C"/>
    <w:rsid w:val="002125D7"/>
    <w:rsid w:val="00222397"/>
    <w:rsid w:val="0024062B"/>
    <w:rsid w:val="00261B44"/>
    <w:rsid w:val="00263846"/>
    <w:rsid w:val="00264865"/>
    <w:rsid w:val="002828E1"/>
    <w:rsid w:val="0028645F"/>
    <w:rsid w:val="00292F0F"/>
    <w:rsid w:val="00296477"/>
    <w:rsid w:val="002B78B4"/>
    <w:rsid w:val="002C33DE"/>
    <w:rsid w:val="002C66B9"/>
    <w:rsid w:val="002E221B"/>
    <w:rsid w:val="002F3E8E"/>
    <w:rsid w:val="002F41C7"/>
    <w:rsid w:val="002F63B9"/>
    <w:rsid w:val="00300A26"/>
    <w:rsid w:val="00305AA0"/>
    <w:rsid w:val="0030722E"/>
    <w:rsid w:val="00314160"/>
    <w:rsid w:val="00314244"/>
    <w:rsid w:val="00315F42"/>
    <w:rsid w:val="0031600E"/>
    <w:rsid w:val="0031671E"/>
    <w:rsid w:val="0032244E"/>
    <w:rsid w:val="00332E5E"/>
    <w:rsid w:val="00336D95"/>
    <w:rsid w:val="00343726"/>
    <w:rsid w:val="003437EF"/>
    <w:rsid w:val="00343AFC"/>
    <w:rsid w:val="003451B0"/>
    <w:rsid w:val="0035010D"/>
    <w:rsid w:val="00353C6F"/>
    <w:rsid w:val="00354050"/>
    <w:rsid w:val="003603D0"/>
    <w:rsid w:val="003617C8"/>
    <w:rsid w:val="0036304A"/>
    <w:rsid w:val="003673B5"/>
    <w:rsid w:val="00381F12"/>
    <w:rsid w:val="00382357"/>
    <w:rsid w:val="00384156"/>
    <w:rsid w:val="003940A9"/>
    <w:rsid w:val="003A0401"/>
    <w:rsid w:val="003A3C79"/>
    <w:rsid w:val="003A5CAE"/>
    <w:rsid w:val="003A7EE4"/>
    <w:rsid w:val="003C4EC0"/>
    <w:rsid w:val="003C562A"/>
    <w:rsid w:val="003E710A"/>
    <w:rsid w:val="003F02F3"/>
    <w:rsid w:val="003F6286"/>
    <w:rsid w:val="00407712"/>
    <w:rsid w:val="0042025F"/>
    <w:rsid w:val="00420702"/>
    <w:rsid w:val="00430558"/>
    <w:rsid w:val="004374C9"/>
    <w:rsid w:val="004618BE"/>
    <w:rsid w:val="0047281C"/>
    <w:rsid w:val="00486663"/>
    <w:rsid w:val="004949D4"/>
    <w:rsid w:val="004A0096"/>
    <w:rsid w:val="004B131C"/>
    <w:rsid w:val="004B4FF3"/>
    <w:rsid w:val="004B5107"/>
    <w:rsid w:val="004B51B3"/>
    <w:rsid w:val="004C7A91"/>
    <w:rsid w:val="004C7F52"/>
    <w:rsid w:val="004E0789"/>
    <w:rsid w:val="004F1140"/>
    <w:rsid w:val="004F4A49"/>
    <w:rsid w:val="00501D79"/>
    <w:rsid w:val="00502B85"/>
    <w:rsid w:val="00517832"/>
    <w:rsid w:val="00544A79"/>
    <w:rsid w:val="005533F2"/>
    <w:rsid w:val="00554585"/>
    <w:rsid w:val="0056437D"/>
    <w:rsid w:val="00564BB1"/>
    <w:rsid w:val="00570D4B"/>
    <w:rsid w:val="00571AD9"/>
    <w:rsid w:val="00585E0B"/>
    <w:rsid w:val="005A60F8"/>
    <w:rsid w:val="005A7C77"/>
    <w:rsid w:val="005B59C6"/>
    <w:rsid w:val="005B6B2B"/>
    <w:rsid w:val="005C47CF"/>
    <w:rsid w:val="005D4D1B"/>
    <w:rsid w:val="005E09EA"/>
    <w:rsid w:val="005F3F1C"/>
    <w:rsid w:val="0061358B"/>
    <w:rsid w:val="0061456B"/>
    <w:rsid w:val="00627289"/>
    <w:rsid w:val="0063213D"/>
    <w:rsid w:val="00637A18"/>
    <w:rsid w:val="00666357"/>
    <w:rsid w:val="00672FDD"/>
    <w:rsid w:val="006806C4"/>
    <w:rsid w:val="00696709"/>
    <w:rsid w:val="006A3F93"/>
    <w:rsid w:val="006A754B"/>
    <w:rsid w:val="006C1212"/>
    <w:rsid w:val="006C58A8"/>
    <w:rsid w:val="006D65F9"/>
    <w:rsid w:val="006E1997"/>
    <w:rsid w:val="00701E08"/>
    <w:rsid w:val="00710246"/>
    <w:rsid w:val="00727CF5"/>
    <w:rsid w:val="00741D99"/>
    <w:rsid w:val="007452FE"/>
    <w:rsid w:val="007467EE"/>
    <w:rsid w:val="00752995"/>
    <w:rsid w:val="007533F5"/>
    <w:rsid w:val="0076439C"/>
    <w:rsid w:val="007657E5"/>
    <w:rsid w:val="00765BC6"/>
    <w:rsid w:val="007679CC"/>
    <w:rsid w:val="00770B01"/>
    <w:rsid w:val="00775A78"/>
    <w:rsid w:val="007819A4"/>
    <w:rsid w:val="0079549B"/>
    <w:rsid w:val="007A6050"/>
    <w:rsid w:val="007B74D6"/>
    <w:rsid w:val="007C2496"/>
    <w:rsid w:val="007C4E1C"/>
    <w:rsid w:val="007D2C37"/>
    <w:rsid w:val="007D2F78"/>
    <w:rsid w:val="007F0608"/>
    <w:rsid w:val="007F6D38"/>
    <w:rsid w:val="007F7136"/>
    <w:rsid w:val="00800DDA"/>
    <w:rsid w:val="0080393F"/>
    <w:rsid w:val="008048D2"/>
    <w:rsid w:val="00813C9B"/>
    <w:rsid w:val="0081671A"/>
    <w:rsid w:val="00831C29"/>
    <w:rsid w:val="00832A99"/>
    <w:rsid w:val="00845610"/>
    <w:rsid w:val="00847048"/>
    <w:rsid w:val="00861D02"/>
    <w:rsid w:val="00870EC2"/>
    <w:rsid w:val="008713A7"/>
    <w:rsid w:val="00875C4E"/>
    <w:rsid w:val="00876E9D"/>
    <w:rsid w:val="00880F6A"/>
    <w:rsid w:val="0088355E"/>
    <w:rsid w:val="00892423"/>
    <w:rsid w:val="008942D8"/>
    <w:rsid w:val="00894656"/>
    <w:rsid w:val="008A06E7"/>
    <w:rsid w:val="008A0D57"/>
    <w:rsid w:val="008A148E"/>
    <w:rsid w:val="008A15B4"/>
    <w:rsid w:val="008A39CB"/>
    <w:rsid w:val="008A3E9F"/>
    <w:rsid w:val="008B4FCD"/>
    <w:rsid w:val="008D268E"/>
    <w:rsid w:val="008D2E35"/>
    <w:rsid w:val="008D6257"/>
    <w:rsid w:val="008D644B"/>
    <w:rsid w:val="008F1ADF"/>
    <w:rsid w:val="0090109D"/>
    <w:rsid w:val="00911D8E"/>
    <w:rsid w:val="00913AE7"/>
    <w:rsid w:val="00921885"/>
    <w:rsid w:val="00926E1E"/>
    <w:rsid w:val="00930F53"/>
    <w:rsid w:val="00987FE8"/>
    <w:rsid w:val="009A0570"/>
    <w:rsid w:val="009C7ADD"/>
    <w:rsid w:val="009D6C68"/>
    <w:rsid w:val="009E2002"/>
    <w:rsid w:val="009E7823"/>
    <w:rsid w:val="009F0BF2"/>
    <w:rsid w:val="009F7CE9"/>
    <w:rsid w:val="00A0361C"/>
    <w:rsid w:val="00A20A71"/>
    <w:rsid w:val="00A218B5"/>
    <w:rsid w:val="00A3531D"/>
    <w:rsid w:val="00A44FEF"/>
    <w:rsid w:val="00A646E6"/>
    <w:rsid w:val="00A65DF5"/>
    <w:rsid w:val="00A72003"/>
    <w:rsid w:val="00A73044"/>
    <w:rsid w:val="00A85C89"/>
    <w:rsid w:val="00A96E7A"/>
    <w:rsid w:val="00A97B0B"/>
    <w:rsid w:val="00AA2EA8"/>
    <w:rsid w:val="00AA3690"/>
    <w:rsid w:val="00AA6008"/>
    <w:rsid w:val="00AC187C"/>
    <w:rsid w:val="00AC3866"/>
    <w:rsid w:val="00AC7C8D"/>
    <w:rsid w:val="00AD24DF"/>
    <w:rsid w:val="00AD2C49"/>
    <w:rsid w:val="00AD5359"/>
    <w:rsid w:val="00AD7F19"/>
    <w:rsid w:val="00AE59F3"/>
    <w:rsid w:val="00AF598F"/>
    <w:rsid w:val="00B222CC"/>
    <w:rsid w:val="00B35CFB"/>
    <w:rsid w:val="00B37A0F"/>
    <w:rsid w:val="00B43A52"/>
    <w:rsid w:val="00B47FD2"/>
    <w:rsid w:val="00B507C0"/>
    <w:rsid w:val="00B529FE"/>
    <w:rsid w:val="00B61101"/>
    <w:rsid w:val="00B7369E"/>
    <w:rsid w:val="00B8631D"/>
    <w:rsid w:val="00B863BA"/>
    <w:rsid w:val="00BA0017"/>
    <w:rsid w:val="00BA191C"/>
    <w:rsid w:val="00BC6448"/>
    <w:rsid w:val="00BC6F0B"/>
    <w:rsid w:val="00BD194D"/>
    <w:rsid w:val="00BD40F1"/>
    <w:rsid w:val="00BD6588"/>
    <w:rsid w:val="00C01527"/>
    <w:rsid w:val="00C03B42"/>
    <w:rsid w:val="00C0419C"/>
    <w:rsid w:val="00C070F7"/>
    <w:rsid w:val="00C20C11"/>
    <w:rsid w:val="00C24901"/>
    <w:rsid w:val="00C26476"/>
    <w:rsid w:val="00C31F47"/>
    <w:rsid w:val="00C351E5"/>
    <w:rsid w:val="00C360E3"/>
    <w:rsid w:val="00C53A5A"/>
    <w:rsid w:val="00C61601"/>
    <w:rsid w:val="00C628F4"/>
    <w:rsid w:val="00C63C38"/>
    <w:rsid w:val="00C74274"/>
    <w:rsid w:val="00C81786"/>
    <w:rsid w:val="00C863D4"/>
    <w:rsid w:val="00C969D4"/>
    <w:rsid w:val="00CA1A7D"/>
    <w:rsid w:val="00CA4057"/>
    <w:rsid w:val="00CA44BC"/>
    <w:rsid w:val="00CA74E6"/>
    <w:rsid w:val="00CB3CA5"/>
    <w:rsid w:val="00CC1DE2"/>
    <w:rsid w:val="00CC3406"/>
    <w:rsid w:val="00CD22F1"/>
    <w:rsid w:val="00CF6147"/>
    <w:rsid w:val="00CF6EC8"/>
    <w:rsid w:val="00D04667"/>
    <w:rsid w:val="00D04C1F"/>
    <w:rsid w:val="00D07EFB"/>
    <w:rsid w:val="00D11786"/>
    <w:rsid w:val="00D140C3"/>
    <w:rsid w:val="00D203EE"/>
    <w:rsid w:val="00D30EC1"/>
    <w:rsid w:val="00D45C58"/>
    <w:rsid w:val="00D50A20"/>
    <w:rsid w:val="00D51B44"/>
    <w:rsid w:val="00D54296"/>
    <w:rsid w:val="00D61757"/>
    <w:rsid w:val="00D64D21"/>
    <w:rsid w:val="00D740CC"/>
    <w:rsid w:val="00D7659E"/>
    <w:rsid w:val="00D95072"/>
    <w:rsid w:val="00DA38F1"/>
    <w:rsid w:val="00DB60C7"/>
    <w:rsid w:val="00DD6975"/>
    <w:rsid w:val="00E0473A"/>
    <w:rsid w:val="00E21FD7"/>
    <w:rsid w:val="00E2324D"/>
    <w:rsid w:val="00E23EE8"/>
    <w:rsid w:val="00E33058"/>
    <w:rsid w:val="00E3685B"/>
    <w:rsid w:val="00E410AC"/>
    <w:rsid w:val="00E42B50"/>
    <w:rsid w:val="00E44664"/>
    <w:rsid w:val="00E7223F"/>
    <w:rsid w:val="00E734FB"/>
    <w:rsid w:val="00E95C63"/>
    <w:rsid w:val="00EA440D"/>
    <w:rsid w:val="00EC187C"/>
    <w:rsid w:val="00ED5635"/>
    <w:rsid w:val="00F12484"/>
    <w:rsid w:val="00F15994"/>
    <w:rsid w:val="00F20E89"/>
    <w:rsid w:val="00F41E2D"/>
    <w:rsid w:val="00F4667D"/>
    <w:rsid w:val="00F50ED1"/>
    <w:rsid w:val="00F6424B"/>
    <w:rsid w:val="00F65D51"/>
    <w:rsid w:val="00FA251C"/>
    <w:rsid w:val="00FA577B"/>
    <w:rsid w:val="00FC4836"/>
    <w:rsid w:val="00FE0699"/>
    <w:rsid w:val="00FE1BED"/>
    <w:rsid w:val="00FE2CB3"/>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agu.org/Publish-with-AGU/Publish/Author-Resources/Data-and-Software-for-Authors"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www.agu.org/Publish-with-AGU/Publish/Author-Resources/Text-requirements" TargetMode="Externa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hyperlink" Target="https://www.agu.org/Publish-with-AGU/Publish/Author-Resources/Text-requirements" TargetMode="Externa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agu.org/Publish-with-AGU/Publish/Author-Resources/Data-and-Software-for-Authors" TargetMode="External"/><Relationship Id="rId20" Type="http://schemas.openxmlformats.org/officeDocument/2006/relationships/hyperlink" Target="https://www.agu.org/Publish-with-AGU/Publish/Author-Resources/Data-and-Software-for-Authors"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8.png"/><Relationship Id="rId32" Type="http://schemas.microsoft.com/office/2011/relationships/people" Target="people.xml"/><Relationship Id="rId5" Type="http://schemas.openxmlformats.org/officeDocument/2006/relationships/hyperlink" Target="https://www.agu.org/Publish-with-AGU/Publish/Author-Resources/Text-requirements" TargetMode="External"/><Relationship Id="rId15" Type="http://schemas.openxmlformats.org/officeDocument/2006/relationships/hyperlink" Target="https://www.agu.org/Publish-with-AGU/Publish/Author-Resources/Text-requirements"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hyperlink" Target="https://www.agu.org/Publish-with-AGU/Publish/Author-Resources/Text-requirement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26</Pages>
  <Words>23314</Words>
  <Characters>132895</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27</cp:revision>
  <dcterms:created xsi:type="dcterms:W3CDTF">2023-09-13T20:01:00Z</dcterms:created>
  <dcterms:modified xsi:type="dcterms:W3CDTF">2023-09-18T15:18:00Z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